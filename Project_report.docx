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4.xml" ContentType="application/vnd.openxmlformats-officedocument.wordprocessingml.header+xml"/>
  <Override PartName="/word/header5.xml" ContentType="application/vnd.openxmlformats-officedocument.wordprocessingml.header+xml"/>
  <Override PartName="/word/header6.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6A0EAB6" w14:textId="4111C902" w:rsidR="004F2109" w:rsidRPr="001658B4" w:rsidRDefault="001658B4" w:rsidP="001658B4">
      <w:pPr>
        <w:spacing w:after="60" w:line="259" w:lineRule="auto"/>
        <w:ind w:left="853" w:firstLine="0"/>
        <w:rPr>
          <w:rFonts w:asciiTheme="minorHAnsi" w:hAnsiTheme="minorHAnsi" w:cstheme="minorHAnsi"/>
          <w:color w:val="262626"/>
          <w:sz w:val="96"/>
          <w:szCs w:val="96"/>
        </w:rPr>
      </w:pPr>
      <w:r>
        <w:rPr>
          <w:noProof/>
        </w:rPr>
        <w:drawing>
          <wp:anchor distT="0" distB="0" distL="114300" distR="114300" simplePos="0" relativeHeight="251691008" behindDoc="0" locked="0" layoutInCell="1" allowOverlap="1" wp14:anchorId="4CB61855" wp14:editId="3DCF005D">
            <wp:simplePos x="0" y="0"/>
            <wp:positionH relativeFrom="margin">
              <wp:posOffset>196850</wp:posOffset>
            </wp:positionH>
            <wp:positionV relativeFrom="paragraph">
              <wp:posOffset>3260725</wp:posOffset>
            </wp:positionV>
            <wp:extent cx="5939155" cy="2946400"/>
            <wp:effectExtent l="0" t="0" r="4445" b="6350"/>
            <wp:wrapSquare wrapText="bothSides"/>
            <wp:docPr id="21" name="Picture 21" descr="Networking · Pink-Spaghett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Networking · Pink-Spaghetti"/>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155" cy="2946400"/>
                    </a:xfrm>
                    <a:prstGeom prst="rect">
                      <a:avLst/>
                    </a:prstGeom>
                    <a:noFill/>
                    <a:ln>
                      <a:noFill/>
                    </a:ln>
                  </pic:spPr>
                </pic:pic>
              </a:graphicData>
            </a:graphic>
            <wp14:sizeRelV relativeFrom="margin">
              <wp14:pctHeight>0</wp14:pctHeight>
            </wp14:sizeRelV>
          </wp:anchor>
        </w:drawing>
      </w:r>
      <w:r w:rsidR="00517646" w:rsidRPr="001658B4">
        <w:rPr>
          <w:rFonts w:asciiTheme="minorHAnsi" w:hAnsiTheme="minorHAnsi" w:cstheme="minorHAnsi"/>
          <w:b/>
          <w:bCs/>
          <w:color w:val="262626"/>
          <w:sz w:val="96"/>
          <w:szCs w:val="96"/>
        </w:rPr>
        <w:t>Intelligent End-To-End Traffic Congestion Trouble Shooting – using P4</w:t>
      </w:r>
    </w:p>
    <w:p w14:paraId="11A14E95" w14:textId="77777777" w:rsidR="001658B4" w:rsidRDefault="001658B4" w:rsidP="001658B4">
      <w:pPr>
        <w:spacing w:after="261" w:line="259" w:lineRule="auto"/>
        <w:ind w:left="0" w:firstLine="0"/>
        <w:rPr>
          <w:rFonts w:asciiTheme="minorHAnsi" w:hAnsiTheme="minorHAnsi" w:cstheme="minorHAnsi"/>
          <w:color w:val="404040"/>
          <w:sz w:val="28"/>
          <w:szCs w:val="28"/>
        </w:rPr>
      </w:pPr>
    </w:p>
    <w:p w14:paraId="7F14C3C0" w14:textId="625929B1" w:rsidR="004F2109" w:rsidRPr="00BB1914" w:rsidRDefault="00517646" w:rsidP="001658B4">
      <w:pPr>
        <w:spacing w:after="261" w:line="259" w:lineRule="auto"/>
        <w:ind w:left="0" w:firstLine="0"/>
        <w:rPr>
          <w:rFonts w:asciiTheme="minorHAnsi" w:hAnsiTheme="minorHAnsi" w:cstheme="minorHAnsi"/>
          <w:sz w:val="28"/>
          <w:szCs w:val="28"/>
        </w:rPr>
      </w:pPr>
      <w:r w:rsidRPr="00BB1914">
        <w:rPr>
          <w:rFonts w:asciiTheme="minorHAnsi" w:hAnsiTheme="minorHAnsi" w:cstheme="minorHAnsi"/>
          <w:color w:val="404040"/>
          <w:sz w:val="28"/>
          <w:szCs w:val="28"/>
        </w:rPr>
        <w:t xml:space="preserve">FINAL REPORT </w:t>
      </w:r>
      <w:r w:rsidR="001658B4">
        <w:rPr>
          <w:rFonts w:asciiTheme="minorHAnsi" w:hAnsiTheme="minorHAnsi" w:cstheme="minorHAnsi"/>
          <w:color w:val="404040"/>
          <w:sz w:val="28"/>
          <w:szCs w:val="28"/>
        </w:rPr>
        <w:t xml:space="preserve">- </w:t>
      </w:r>
      <w:r w:rsidRPr="00BB1914">
        <w:rPr>
          <w:rFonts w:asciiTheme="minorHAnsi" w:hAnsiTheme="minorHAnsi" w:cstheme="minorHAnsi"/>
          <w:color w:val="5A5A5A"/>
          <w:sz w:val="28"/>
          <w:szCs w:val="28"/>
        </w:rPr>
        <w:t xml:space="preserve">Networks </w:t>
      </w:r>
      <w:r w:rsidR="00BB1914">
        <w:rPr>
          <w:rFonts w:asciiTheme="minorHAnsi" w:hAnsiTheme="minorHAnsi" w:cstheme="minorHAnsi"/>
          <w:color w:val="5A5A5A"/>
          <w:sz w:val="28"/>
          <w:szCs w:val="28"/>
        </w:rPr>
        <w:t xml:space="preserve">Project </w:t>
      </w:r>
      <w:r w:rsidRPr="00BB1914">
        <w:rPr>
          <w:rFonts w:asciiTheme="minorHAnsi" w:hAnsiTheme="minorHAnsi" w:cstheme="minorHAnsi"/>
          <w:color w:val="5A5A5A"/>
          <w:sz w:val="28"/>
          <w:szCs w:val="28"/>
        </w:rPr>
        <w:t xml:space="preserve">236340 </w:t>
      </w:r>
    </w:p>
    <w:p w14:paraId="55C621B9" w14:textId="191FAE34" w:rsidR="001658B4" w:rsidRPr="001658B4" w:rsidRDefault="00517646" w:rsidP="001658B4">
      <w:pPr>
        <w:spacing w:after="117" w:line="259" w:lineRule="auto"/>
        <w:ind w:left="-5"/>
        <w:rPr>
          <w:rFonts w:asciiTheme="minorHAnsi" w:hAnsiTheme="minorHAnsi" w:cstheme="minorHAnsi"/>
          <w:color w:val="5A5A5A"/>
          <w:sz w:val="28"/>
          <w:szCs w:val="28"/>
        </w:rPr>
      </w:pPr>
      <w:r w:rsidRPr="00BB1914">
        <w:rPr>
          <w:rFonts w:asciiTheme="minorHAnsi" w:hAnsiTheme="minorHAnsi" w:cstheme="minorHAnsi"/>
          <w:color w:val="5A5A5A"/>
          <w:sz w:val="28"/>
          <w:szCs w:val="28"/>
        </w:rPr>
        <w:t>Spring 2020</w:t>
      </w:r>
    </w:p>
    <w:p w14:paraId="5E50E254" w14:textId="77777777" w:rsidR="00517646" w:rsidRPr="00BB1914" w:rsidRDefault="00517646" w:rsidP="00517646">
      <w:pPr>
        <w:spacing w:after="0" w:line="259" w:lineRule="auto"/>
        <w:ind w:left="0" w:firstLine="0"/>
        <w:rPr>
          <w:rFonts w:asciiTheme="minorHAnsi" w:hAnsiTheme="minorHAnsi" w:cstheme="minorHAnsi"/>
          <w:sz w:val="28"/>
          <w:szCs w:val="28"/>
        </w:rPr>
      </w:pPr>
      <w:proofErr w:type="gramStart"/>
      <w:r w:rsidRPr="00BB1914">
        <w:rPr>
          <w:rFonts w:asciiTheme="minorHAnsi" w:hAnsiTheme="minorHAnsi" w:cstheme="minorHAnsi"/>
          <w:b/>
          <w:bCs/>
          <w:sz w:val="28"/>
          <w:szCs w:val="28"/>
        </w:rPr>
        <w:t>Staff :</w:t>
      </w:r>
      <w:proofErr w:type="gramEnd"/>
      <w:r w:rsidRPr="00BB1914">
        <w:rPr>
          <w:rFonts w:asciiTheme="minorHAnsi" w:hAnsiTheme="minorHAnsi" w:cstheme="minorHAnsi"/>
          <w:b/>
          <w:bCs/>
          <w:sz w:val="28"/>
          <w:szCs w:val="28"/>
        </w:rPr>
        <w:t xml:space="preserve">   </w:t>
      </w:r>
      <w:proofErr w:type="spellStart"/>
      <w:r w:rsidRPr="00BB1914">
        <w:rPr>
          <w:rFonts w:asciiTheme="minorHAnsi" w:hAnsiTheme="minorHAnsi" w:cstheme="minorHAnsi"/>
          <w:b/>
          <w:bCs/>
          <w:sz w:val="28"/>
          <w:szCs w:val="28"/>
        </w:rPr>
        <w:t>Itzik</w:t>
      </w:r>
      <w:proofErr w:type="spellEnd"/>
      <w:r w:rsidRPr="00BB1914">
        <w:rPr>
          <w:rFonts w:asciiTheme="minorHAnsi" w:hAnsiTheme="minorHAnsi" w:cstheme="minorHAnsi"/>
          <w:b/>
          <w:bCs/>
          <w:sz w:val="28"/>
          <w:szCs w:val="28"/>
        </w:rPr>
        <w:t xml:space="preserve"> Ashkenazi, Alan Lo </w:t>
      </w:r>
    </w:p>
    <w:p w14:paraId="600789AE" w14:textId="1D2DAD9F" w:rsidR="00517646" w:rsidRPr="00BB1914" w:rsidRDefault="00517646" w:rsidP="00517646">
      <w:pPr>
        <w:spacing w:after="0" w:line="259" w:lineRule="auto"/>
        <w:ind w:left="0" w:firstLine="0"/>
        <w:rPr>
          <w:rFonts w:asciiTheme="minorHAnsi" w:hAnsiTheme="minorHAnsi" w:cstheme="minorHAnsi"/>
          <w:b/>
          <w:bCs/>
          <w:sz w:val="28"/>
          <w:szCs w:val="28"/>
          <w:rtl/>
        </w:rPr>
      </w:pPr>
      <w:proofErr w:type="gramStart"/>
      <w:r w:rsidRPr="00BB1914">
        <w:rPr>
          <w:rFonts w:asciiTheme="minorHAnsi" w:hAnsiTheme="minorHAnsi" w:cstheme="minorHAnsi"/>
          <w:b/>
          <w:bCs/>
          <w:sz w:val="28"/>
          <w:szCs w:val="28"/>
        </w:rPr>
        <w:t>Students :</w:t>
      </w:r>
      <w:proofErr w:type="gramEnd"/>
      <w:r w:rsidRPr="00BB1914">
        <w:rPr>
          <w:rFonts w:asciiTheme="minorHAnsi" w:hAnsiTheme="minorHAnsi" w:cstheme="minorHAnsi"/>
          <w:b/>
          <w:bCs/>
          <w:sz w:val="28"/>
          <w:szCs w:val="28"/>
        </w:rPr>
        <w:t xml:space="preserve">    May Elbaz, Adi Sharon </w:t>
      </w:r>
    </w:p>
    <w:p w14:paraId="2C71C8CF" w14:textId="24317129" w:rsidR="00517646" w:rsidRPr="00BB1914" w:rsidRDefault="00517646" w:rsidP="00517646">
      <w:pPr>
        <w:spacing w:after="0" w:line="259" w:lineRule="auto"/>
        <w:ind w:left="0" w:firstLine="0"/>
        <w:rPr>
          <w:rFonts w:asciiTheme="minorHAnsi" w:hAnsiTheme="minorHAnsi" w:cstheme="minorHAnsi"/>
          <w:sz w:val="28"/>
          <w:szCs w:val="28"/>
          <w:rtl/>
        </w:rPr>
      </w:pPr>
    </w:p>
    <w:p w14:paraId="17CF0212" w14:textId="7B8F2DA6" w:rsidR="00517646" w:rsidRPr="00BB1914" w:rsidRDefault="00517646" w:rsidP="00517646">
      <w:pPr>
        <w:spacing w:after="0" w:line="259" w:lineRule="auto"/>
        <w:ind w:left="0" w:firstLine="0"/>
        <w:rPr>
          <w:rFonts w:asciiTheme="minorHAnsi" w:hAnsiTheme="minorHAnsi" w:cstheme="minorHAnsi"/>
          <w:rtl/>
        </w:rPr>
      </w:pPr>
    </w:p>
    <w:p w14:paraId="3ED73397" w14:textId="77777777" w:rsidR="00517646" w:rsidRPr="00BB1914" w:rsidRDefault="00517646" w:rsidP="00517646">
      <w:pPr>
        <w:spacing w:after="0" w:line="259" w:lineRule="auto"/>
        <w:ind w:left="0" w:firstLine="0"/>
        <w:rPr>
          <w:rFonts w:asciiTheme="minorHAnsi" w:hAnsiTheme="minorHAnsi" w:cstheme="minorHAnsi"/>
        </w:rPr>
      </w:pPr>
    </w:p>
    <w:sdt>
      <w:sdtPr>
        <w:rPr>
          <w:rFonts w:asciiTheme="minorHAnsi" w:hAnsiTheme="minorHAnsi" w:cstheme="minorHAnsi"/>
        </w:rPr>
        <w:id w:val="-667635641"/>
        <w:docPartObj>
          <w:docPartGallery w:val="Table of Contents"/>
        </w:docPartObj>
      </w:sdtPr>
      <w:sdtEndPr/>
      <w:sdtContent>
        <w:p w14:paraId="14243B75" w14:textId="50CB2A95" w:rsidR="004F2109" w:rsidRPr="00BB1914" w:rsidRDefault="00517646" w:rsidP="00517646">
          <w:pPr>
            <w:spacing w:after="264" w:line="259" w:lineRule="auto"/>
            <w:ind w:left="0" w:firstLine="0"/>
            <w:rPr>
              <w:rFonts w:asciiTheme="minorHAnsi" w:hAnsiTheme="minorHAnsi" w:cstheme="minorHAnsi"/>
            </w:rPr>
          </w:pPr>
          <w:r w:rsidRPr="00BB1914">
            <w:rPr>
              <w:rFonts w:asciiTheme="minorHAnsi" w:hAnsiTheme="minorHAnsi" w:cstheme="minorHAnsi"/>
              <w:color w:val="262626"/>
              <w:sz w:val="36"/>
            </w:rPr>
            <w:t xml:space="preserve">Contents </w:t>
          </w:r>
        </w:p>
        <w:p w14:paraId="2EE8CA42" w14:textId="6FD2B7E9" w:rsidR="003A335F" w:rsidRDefault="00517646">
          <w:pPr>
            <w:pStyle w:val="TOC1"/>
            <w:tabs>
              <w:tab w:val="right" w:leader="dot" w:pos="9343"/>
            </w:tabs>
            <w:rPr>
              <w:rFonts w:asciiTheme="minorHAnsi" w:eastAsiaTheme="minorEastAsia" w:hAnsiTheme="minorHAnsi" w:cstheme="minorBidi"/>
              <w:noProof/>
              <w:color w:val="auto"/>
              <w:sz w:val="22"/>
            </w:rPr>
          </w:pPr>
          <w:r w:rsidRPr="00BB1914">
            <w:rPr>
              <w:rFonts w:asciiTheme="minorHAnsi" w:hAnsiTheme="minorHAnsi" w:cstheme="minorHAnsi"/>
            </w:rPr>
            <w:fldChar w:fldCharType="begin"/>
          </w:r>
          <w:r w:rsidRPr="00BB1914">
            <w:rPr>
              <w:rFonts w:asciiTheme="minorHAnsi" w:hAnsiTheme="minorHAnsi" w:cstheme="minorHAnsi"/>
            </w:rPr>
            <w:instrText xml:space="preserve"> TOC \o "1-3" \h \z \u </w:instrText>
          </w:r>
          <w:r w:rsidRPr="00BB1914">
            <w:rPr>
              <w:rFonts w:asciiTheme="minorHAnsi" w:hAnsiTheme="minorHAnsi" w:cstheme="minorHAnsi"/>
            </w:rPr>
            <w:fldChar w:fldCharType="separate"/>
          </w:r>
          <w:hyperlink w:anchor="_Toc48406994" w:history="1">
            <w:r w:rsidR="003A335F" w:rsidRPr="00F03104">
              <w:rPr>
                <w:rStyle w:val="Hyperlink"/>
                <w:rFonts w:cstheme="minorHAnsi"/>
                <w:b/>
                <w:bCs/>
                <w:noProof/>
              </w:rPr>
              <w:t xml:space="preserve">Introduction </w:t>
            </w:r>
            <w:r w:rsidR="003A335F">
              <w:rPr>
                <w:noProof/>
                <w:webHidden/>
              </w:rPr>
              <w:tab/>
            </w:r>
            <w:r w:rsidR="003A335F">
              <w:rPr>
                <w:noProof/>
                <w:webHidden/>
              </w:rPr>
              <w:fldChar w:fldCharType="begin"/>
            </w:r>
            <w:r w:rsidR="003A335F">
              <w:rPr>
                <w:noProof/>
                <w:webHidden/>
              </w:rPr>
              <w:instrText xml:space="preserve"> PAGEREF _Toc48406994 \h </w:instrText>
            </w:r>
            <w:r w:rsidR="003A335F">
              <w:rPr>
                <w:noProof/>
                <w:webHidden/>
              </w:rPr>
            </w:r>
            <w:r w:rsidR="003A335F">
              <w:rPr>
                <w:noProof/>
                <w:webHidden/>
              </w:rPr>
              <w:fldChar w:fldCharType="separate"/>
            </w:r>
            <w:r w:rsidR="003A335F">
              <w:rPr>
                <w:noProof/>
                <w:webHidden/>
              </w:rPr>
              <w:t>3</w:t>
            </w:r>
            <w:r w:rsidR="003A335F">
              <w:rPr>
                <w:noProof/>
                <w:webHidden/>
              </w:rPr>
              <w:fldChar w:fldCharType="end"/>
            </w:r>
          </w:hyperlink>
        </w:p>
        <w:p w14:paraId="33A424B0" w14:textId="54F6EA1C" w:rsidR="003A335F" w:rsidRDefault="00C877E6">
          <w:pPr>
            <w:pStyle w:val="TOC2"/>
            <w:tabs>
              <w:tab w:val="right" w:leader="dot" w:pos="9343"/>
            </w:tabs>
            <w:rPr>
              <w:rFonts w:asciiTheme="minorHAnsi" w:eastAsiaTheme="minorEastAsia" w:hAnsiTheme="minorHAnsi" w:cstheme="minorBidi"/>
              <w:noProof/>
              <w:color w:val="auto"/>
              <w:sz w:val="22"/>
            </w:rPr>
          </w:pPr>
          <w:hyperlink w:anchor="_Toc48406995" w:history="1">
            <w:r w:rsidR="003A335F" w:rsidRPr="00F03104">
              <w:rPr>
                <w:rStyle w:val="Hyperlink"/>
                <w:rFonts w:cstheme="minorHAnsi"/>
                <w:noProof/>
              </w:rPr>
              <w:t>Current Situation</w:t>
            </w:r>
            <w:r w:rsidR="003A335F">
              <w:rPr>
                <w:noProof/>
                <w:webHidden/>
              </w:rPr>
              <w:tab/>
            </w:r>
            <w:r w:rsidR="003A335F">
              <w:rPr>
                <w:noProof/>
                <w:webHidden/>
              </w:rPr>
              <w:fldChar w:fldCharType="begin"/>
            </w:r>
            <w:r w:rsidR="003A335F">
              <w:rPr>
                <w:noProof/>
                <w:webHidden/>
              </w:rPr>
              <w:instrText xml:space="preserve"> PAGEREF _Toc48406995 \h </w:instrText>
            </w:r>
            <w:r w:rsidR="003A335F">
              <w:rPr>
                <w:noProof/>
                <w:webHidden/>
              </w:rPr>
            </w:r>
            <w:r w:rsidR="003A335F">
              <w:rPr>
                <w:noProof/>
                <w:webHidden/>
              </w:rPr>
              <w:fldChar w:fldCharType="separate"/>
            </w:r>
            <w:r w:rsidR="003A335F">
              <w:rPr>
                <w:noProof/>
                <w:webHidden/>
              </w:rPr>
              <w:t>3</w:t>
            </w:r>
            <w:r w:rsidR="003A335F">
              <w:rPr>
                <w:noProof/>
                <w:webHidden/>
              </w:rPr>
              <w:fldChar w:fldCharType="end"/>
            </w:r>
          </w:hyperlink>
        </w:p>
        <w:p w14:paraId="3B203E31" w14:textId="149A6A8C" w:rsidR="003A335F" w:rsidRDefault="00C877E6">
          <w:pPr>
            <w:pStyle w:val="TOC2"/>
            <w:tabs>
              <w:tab w:val="right" w:leader="dot" w:pos="9343"/>
            </w:tabs>
            <w:rPr>
              <w:rFonts w:asciiTheme="minorHAnsi" w:eastAsiaTheme="minorEastAsia" w:hAnsiTheme="minorHAnsi" w:cstheme="minorBidi"/>
              <w:noProof/>
              <w:color w:val="auto"/>
              <w:sz w:val="22"/>
            </w:rPr>
          </w:pPr>
          <w:hyperlink w:anchor="_Toc48406996" w:history="1">
            <w:r w:rsidR="003A335F" w:rsidRPr="00F03104">
              <w:rPr>
                <w:rStyle w:val="Hyperlink"/>
                <w:rFonts w:cstheme="minorHAnsi"/>
                <w:noProof/>
              </w:rPr>
              <w:t>Our Mission</w:t>
            </w:r>
            <w:r w:rsidR="003A335F">
              <w:rPr>
                <w:noProof/>
                <w:webHidden/>
              </w:rPr>
              <w:tab/>
            </w:r>
            <w:r w:rsidR="003A335F">
              <w:rPr>
                <w:noProof/>
                <w:webHidden/>
              </w:rPr>
              <w:fldChar w:fldCharType="begin"/>
            </w:r>
            <w:r w:rsidR="003A335F">
              <w:rPr>
                <w:noProof/>
                <w:webHidden/>
              </w:rPr>
              <w:instrText xml:space="preserve"> PAGEREF _Toc48406996 \h </w:instrText>
            </w:r>
            <w:r w:rsidR="003A335F">
              <w:rPr>
                <w:noProof/>
                <w:webHidden/>
              </w:rPr>
            </w:r>
            <w:r w:rsidR="003A335F">
              <w:rPr>
                <w:noProof/>
                <w:webHidden/>
              </w:rPr>
              <w:fldChar w:fldCharType="separate"/>
            </w:r>
            <w:r w:rsidR="003A335F">
              <w:rPr>
                <w:noProof/>
                <w:webHidden/>
              </w:rPr>
              <w:t>4</w:t>
            </w:r>
            <w:r w:rsidR="003A335F">
              <w:rPr>
                <w:noProof/>
                <w:webHidden/>
              </w:rPr>
              <w:fldChar w:fldCharType="end"/>
            </w:r>
          </w:hyperlink>
        </w:p>
        <w:p w14:paraId="5EFEB7DD" w14:textId="46B5D7F2" w:rsidR="003A335F" w:rsidRDefault="00C877E6">
          <w:pPr>
            <w:pStyle w:val="TOC1"/>
            <w:tabs>
              <w:tab w:val="right" w:leader="dot" w:pos="9343"/>
            </w:tabs>
            <w:rPr>
              <w:rFonts w:asciiTheme="minorHAnsi" w:eastAsiaTheme="minorEastAsia" w:hAnsiTheme="minorHAnsi" w:cstheme="minorBidi"/>
              <w:noProof/>
              <w:color w:val="auto"/>
              <w:sz w:val="22"/>
            </w:rPr>
          </w:pPr>
          <w:hyperlink w:anchor="_Toc48406997" w:history="1">
            <w:r w:rsidR="003A335F" w:rsidRPr="00F03104">
              <w:rPr>
                <w:rStyle w:val="Hyperlink"/>
                <w:rFonts w:cstheme="minorHAnsi"/>
                <w:b/>
                <w:bCs/>
                <w:noProof/>
              </w:rPr>
              <w:t>Timetable</w:t>
            </w:r>
            <w:r w:rsidR="003A335F">
              <w:rPr>
                <w:noProof/>
                <w:webHidden/>
              </w:rPr>
              <w:tab/>
            </w:r>
            <w:r w:rsidR="003A335F">
              <w:rPr>
                <w:noProof/>
                <w:webHidden/>
              </w:rPr>
              <w:fldChar w:fldCharType="begin"/>
            </w:r>
            <w:r w:rsidR="003A335F">
              <w:rPr>
                <w:noProof/>
                <w:webHidden/>
              </w:rPr>
              <w:instrText xml:space="preserve"> PAGEREF _Toc48406997 \h </w:instrText>
            </w:r>
            <w:r w:rsidR="003A335F">
              <w:rPr>
                <w:noProof/>
                <w:webHidden/>
              </w:rPr>
            </w:r>
            <w:r w:rsidR="003A335F">
              <w:rPr>
                <w:noProof/>
                <w:webHidden/>
              </w:rPr>
              <w:fldChar w:fldCharType="separate"/>
            </w:r>
            <w:r w:rsidR="003A335F">
              <w:rPr>
                <w:noProof/>
                <w:webHidden/>
              </w:rPr>
              <w:t>5</w:t>
            </w:r>
            <w:r w:rsidR="003A335F">
              <w:rPr>
                <w:noProof/>
                <w:webHidden/>
              </w:rPr>
              <w:fldChar w:fldCharType="end"/>
            </w:r>
          </w:hyperlink>
        </w:p>
        <w:p w14:paraId="6CE07FDC" w14:textId="5A6163F0" w:rsidR="003A335F" w:rsidRDefault="00C877E6">
          <w:pPr>
            <w:pStyle w:val="TOC1"/>
            <w:tabs>
              <w:tab w:val="right" w:leader="dot" w:pos="9343"/>
            </w:tabs>
            <w:rPr>
              <w:rFonts w:asciiTheme="minorHAnsi" w:eastAsiaTheme="minorEastAsia" w:hAnsiTheme="minorHAnsi" w:cstheme="minorBidi"/>
              <w:noProof/>
              <w:color w:val="auto"/>
              <w:sz w:val="22"/>
            </w:rPr>
          </w:pPr>
          <w:hyperlink w:anchor="_Toc48406998" w:history="1">
            <w:r w:rsidR="003A335F" w:rsidRPr="00F03104">
              <w:rPr>
                <w:rStyle w:val="Hyperlink"/>
                <w:rFonts w:cstheme="minorHAnsi"/>
                <w:b/>
                <w:bCs/>
                <w:noProof/>
              </w:rPr>
              <w:t>Background</w:t>
            </w:r>
            <w:r w:rsidR="003A335F">
              <w:rPr>
                <w:noProof/>
                <w:webHidden/>
              </w:rPr>
              <w:tab/>
            </w:r>
            <w:r w:rsidR="003A335F">
              <w:rPr>
                <w:noProof/>
                <w:webHidden/>
              </w:rPr>
              <w:fldChar w:fldCharType="begin"/>
            </w:r>
            <w:r w:rsidR="003A335F">
              <w:rPr>
                <w:noProof/>
                <w:webHidden/>
              </w:rPr>
              <w:instrText xml:space="preserve"> PAGEREF _Toc48406998 \h </w:instrText>
            </w:r>
            <w:r w:rsidR="003A335F">
              <w:rPr>
                <w:noProof/>
                <w:webHidden/>
              </w:rPr>
            </w:r>
            <w:r w:rsidR="003A335F">
              <w:rPr>
                <w:noProof/>
                <w:webHidden/>
              </w:rPr>
              <w:fldChar w:fldCharType="separate"/>
            </w:r>
            <w:r w:rsidR="003A335F">
              <w:rPr>
                <w:noProof/>
                <w:webHidden/>
              </w:rPr>
              <w:t>6</w:t>
            </w:r>
            <w:r w:rsidR="003A335F">
              <w:rPr>
                <w:noProof/>
                <w:webHidden/>
              </w:rPr>
              <w:fldChar w:fldCharType="end"/>
            </w:r>
          </w:hyperlink>
        </w:p>
        <w:p w14:paraId="7B960E4F" w14:textId="74E16A70" w:rsidR="003A335F" w:rsidRDefault="00C877E6">
          <w:pPr>
            <w:pStyle w:val="TOC2"/>
            <w:tabs>
              <w:tab w:val="right" w:leader="dot" w:pos="9343"/>
            </w:tabs>
            <w:rPr>
              <w:rFonts w:asciiTheme="minorHAnsi" w:eastAsiaTheme="minorEastAsia" w:hAnsiTheme="minorHAnsi" w:cstheme="minorBidi"/>
              <w:noProof/>
              <w:color w:val="auto"/>
              <w:sz w:val="22"/>
            </w:rPr>
          </w:pPr>
          <w:hyperlink w:anchor="_Toc48406999" w:history="1">
            <w:r w:rsidR="003A335F" w:rsidRPr="00F03104">
              <w:rPr>
                <w:rStyle w:val="Hyperlink"/>
                <w:rFonts w:cstheme="minorHAnsi"/>
                <w:noProof/>
              </w:rPr>
              <w:t>Setup</w:t>
            </w:r>
            <w:r w:rsidR="003A335F">
              <w:rPr>
                <w:noProof/>
                <w:webHidden/>
              </w:rPr>
              <w:tab/>
            </w:r>
            <w:r w:rsidR="003A335F">
              <w:rPr>
                <w:noProof/>
                <w:webHidden/>
              </w:rPr>
              <w:fldChar w:fldCharType="begin"/>
            </w:r>
            <w:r w:rsidR="003A335F">
              <w:rPr>
                <w:noProof/>
                <w:webHidden/>
              </w:rPr>
              <w:instrText xml:space="preserve"> PAGEREF _Toc48406999 \h </w:instrText>
            </w:r>
            <w:r w:rsidR="003A335F">
              <w:rPr>
                <w:noProof/>
                <w:webHidden/>
              </w:rPr>
            </w:r>
            <w:r w:rsidR="003A335F">
              <w:rPr>
                <w:noProof/>
                <w:webHidden/>
              </w:rPr>
              <w:fldChar w:fldCharType="separate"/>
            </w:r>
            <w:r w:rsidR="003A335F">
              <w:rPr>
                <w:noProof/>
                <w:webHidden/>
              </w:rPr>
              <w:t>6</w:t>
            </w:r>
            <w:r w:rsidR="003A335F">
              <w:rPr>
                <w:noProof/>
                <w:webHidden/>
              </w:rPr>
              <w:fldChar w:fldCharType="end"/>
            </w:r>
          </w:hyperlink>
        </w:p>
        <w:p w14:paraId="46AFE269" w14:textId="082C96FB" w:rsidR="003A335F" w:rsidRDefault="00C877E6">
          <w:pPr>
            <w:pStyle w:val="TOC2"/>
            <w:tabs>
              <w:tab w:val="right" w:leader="dot" w:pos="9343"/>
            </w:tabs>
            <w:rPr>
              <w:rFonts w:asciiTheme="minorHAnsi" w:eastAsiaTheme="minorEastAsia" w:hAnsiTheme="minorHAnsi" w:cstheme="minorBidi"/>
              <w:noProof/>
              <w:color w:val="auto"/>
              <w:sz w:val="22"/>
            </w:rPr>
          </w:pPr>
          <w:hyperlink w:anchor="_Toc48407000" w:history="1">
            <w:r w:rsidR="003A335F" w:rsidRPr="00F03104">
              <w:rPr>
                <w:rStyle w:val="Hyperlink"/>
                <w:rFonts w:cstheme="minorHAnsi"/>
                <w:noProof/>
              </w:rPr>
              <w:t>What will we do</w:t>
            </w:r>
            <w:r w:rsidR="003A335F">
              <w:rPr>
                <w:noProof/>
                <w:webHidden/>
              </w:rPr>
              <w:tab/>
            </w:r>
            <w:r w:rsidR="003A335F">
              <w:rPr>
                <w:noProof/>
                <w:webHidden/>
              </w:rPr>
              <w:fldChar w:fldCharType="begin"/>
            </w:r>
            <w:r w:rsidR="003A335F">
              <w:rPr>
                <w:noProof/>
                <w:webHidden/>
              </w:rPr>
              <w:instrText xml:space="preserve"> PAGEREF _Toc48407000 \h </w:instrText>
            </w:r>
            <w:r w:rsidR="003A335F">
              <w:rPr>
                <w:noProof/>
                <w:webHidden/>
              </w:rPr>
            </w:r>
            <w:r w:rsidR="003A335F">
              <w:rPr>
                <w:noProof/>
                <w:webHidden/>
              </w:rPr>
              <w:fldChar w:fldCharType="separate"/>
            </w:r>
            <w:r w:rsidR="003A335F">
              <w:rPr>
                <w:noProof/>
                <w:webHidden/>
              </w:rPr>
              <w:t>7</w:t>
            </w:r>
            <w:r w:rsidR="003A335F">
              <w:rPr>
                <w:noProof/>
                <w:webHidden/>
              </w:rPr>
              <w:fldChar w:fldCharType="end"/>
            </w:r>
          </w:hyperlink>
        </w:p>
        <w:p w14:paraId="648DBDC5" w14:textId="244B1D9B" w:rsidR="003A335F" w:rsidRDefault="00C877E6">
          <w:pPr>
            <w:pStyle w:val="TOC1"/>
            <w:tabs>
              <w:tab w:val="right" w:leader="dot" w:pos="9343"/>
            </w:tabs>
            <w:rPr>
              <w:rFonts w:asciiTheme="minorHAnsi" w:eastAsiaTheme="minorEastAsia" w:hAnsiTheme="minorHAnsi" w:cstheme="minorBidi"/>
              <w:noProof/>
              <w:color w:val="auto"/>
              <w:sz w:val="22"/>
            </w:rPr>
          </w:pPr>
          <w:hyperlink w:anchor="_Toc48407001" w:history="1">
            <w:r w:rsidR="003A335F" w:rsidRPr="00F03104">
              <w:rPr>
                <w:rStyle w:val="Hyperlink"/>
                <w:rFonts w:cstheme="minorHAnsi"/>
                <w:b/>
                <w:bCs/>
                <w:noProof/>
              </w:rPr>
              <w:t>Components</w:t>
            </w:r>
            <w:r w:rsidR="003A335F">
              <w:rPr>
                <w:noProof/>
                <w:webHidden/>
              </w:rPr>
              <w:tab/>
            </w:r>
            <w:r w:rsidR="003A335F">
              <w:rPr>
                <w:noProof/>
                <w:webHidden/>
              </w:rPr>
              <w:fldChar w:fldCharType="begin"/>
            </w:r>
            <w:r w:rsidR="003A335F">
              <w:rPr>
                <w:noProof/>
                <w:webHidden/>
              </w:rPr>
              <w:instrText xml:space="preserve"> PAGEREF _Toc48407001 \h </w:instrText>
            </w:r>
            <w:r w:rsidR="003A335F">
              <w:rPr>
                <w:noProof/>
                <w:webHidden/>
              </w:rPr>
            </w:r>
            <w:r w:rsidR="003A335F">
              <w:rPr>
                <w:noProof/>
                <w:webHidden/>
              </w:rPr>
              <w:fldChar w:fldCharType="separate"/>
            </w:r>
            <w:r w:rsidR="003A335F">
              <w:rPr>
                <w:noProof/>
                <w:webHidden/>
              </w:rPr>
              <w:t>8</w:t>
            </w:r>
            <w:r w:rsidR="003A335F">
              <w:rPr>
                <w:noProof/>
                <w:webHidden/>
              </w:rPr>
              <w:fldChar w:fldCharType="end"/>
            </w:r>
          </w:hyperlink>
        </w:p>
        <w:p w14:paraId="2CB6106D" w14:textId="38025E85" w:rsidR="003A335F" w:rsidRDefault="00C877E6">
          <w:pPr>
            <w:pStyle w:val="TOC2"/>
            <w:tabs>
              <w:tab w:val="right" w:leader="dot" w:pos="9343"/>
            </w:tabs>
            <w:rPr>
              <w:rFonts w:asciiTheme="minorHAnsi" w:eastAsiaTheme="minorEastAsia" w:hAnsiTheme="minorHAnsi" w:cstheme="minorBidi"/>
              <w:noProof/>
              <w:color w:val="auto"/>
              <w:sz w:val="22"/>
            </w:rPr>
          </w:pPr>
          <w:hyperlink w:anchor="_Toc48407002" w:history="1">
            <w:r w:rsidR="003A335F" w:rsidRPr="00F03104">
              <w:rPr>
                <w:rStyle w:val="Hyperlink"/>
                <w:rFonts w:cstheme="minorHAnsi"/>
                <w:noProof/>
              </w:rPr>
              <w:t>Physical Components</w:t>
            </w:r>
            <w:r w:rsidR="003A335F">
              <w:rPr>
                <w:noProof/>
                <w:webHidden/>
              </w:rPr>
              <w:tab/>
            </w:r>
            <w:r w:rsidR="003A335F">
              <w:rPr>
                <w:noProof/>
                <w:webHidden/>
              </w:rPr>
              <w:fldChar w:fldCharType="begin"/>
            </w:r>
            <w:r w:rsidR="003A335F">
              <w:rPr>
                <w:noProof/>
                <w:webHidden/>
              </w:rPr>
              <w:instrText xml:space="preserve"> PAGEREF _Toc48407002 \h </w:instrText>
            </w:r>
            <w:r w:rsidR="003A335F">
              <w:rPr>
                <w:noProof/>
                <w:webHidden/>
              </w:rPr>
            </w:r>
            <w:r w:rsidR="003A335F">
              <w:rPr>
                <w:noProof/>
                <w:webHidden/>
              </w:rPr>
              <w:fldChar w:fldCharType="separate"/>
            </w:r>
            <w:r w:rsidR="003A335F">
              <w:rPr>
                <w:noProof/>
                <w:webHidden/>
              </w:rPr>
              <w:t>8</w:t>
            </w:r>
            <w:r w:rsidR="003A335F">
              <w:rPr>
                <w:noProof/>
                <w:webHidden/>
              </w:rPr>
              <w:fldChar w:fldCharType="end"/>
            </w:r>
          </w:hyperlink>
        </w:p>
        <w:p w14:paraId="5FA0E19D" w14:textId="044C6EAC" w:rsidR="003A335F" w:rsidRDefault="00C877E6">
          <w:pPr>
            <w:pStyle w:val="TOC2"/>
            <w:tabs>
              <w:tab w:val="right" w:leader="dot" w:pos="9343"/>
            </w:tabs>
            <w:rPr>
              <w:rFonts w:asciiTheme="minorHAnsi" w:eastAsiaTheme="minorEastAsia" w:hAnsiTheme="minorHAnsi" w:cstheme="minorBidi"/>
              <w:noProof/>
              <w:color w:val="auto"/>
              <w:sz w:val="22"/>
            </w:rPr>
          </w:pPr>
          <w:hyperlink w:anchor="_Toc48407003" w:history="1">
            <w:r w:rsidR="003A335F" w:rsidRPr="00F03104">
              <w:rPr>
                <w:rStyle w:val="Hyperlink"/>
                <w:rFonts w:cstheme="minorHAnsi"/>
                <w:noProof/>
              </w:rPr>
              <w:t>P4 Language</w:t>
            </w:r>
            <w:r w:rsidR="003A335F">
              <w:rPr>
                <w:noProof/>
                <w:webHidden/>
              </w:rPr>
              <w:tab/>
            </w:r>
            <w:r w:rsidR="003A335F">
              <w:rPr>
                <w:noProof/>
                <w:webHidden/>
              </w:rPr>
              <w:fldChar w:fldCharType="begin"/>
            </w:r>
            <w:r w:rsidR="003A335F">
              <w:rPr>
                <w:noProof/>
                <w:webHidden/>
              </w:rPr>
              <w:instrText xml:space="preserve"> PAGEREF _Toc48407003 \h </w:instrText>
            </w:r>
            <w:r w:rsidR="003A335F">
              <w:rPr>
                <w:noProof/>
                <w:webHidden/>
              </w:rPr>
            </w:r>
            <w:r w:rsidR="003A335F">
              <w:rPr>
                <w:noProof/>
                <w:webHidden/>
              </w:rPr>
              <w:fldChar w:fldCharType="separate"/>
            </w:r>
            <w:r w:rsidR="003A335F">
              <w:rPr>
                <w:noProof/>
                <w:webHidden/>
              </w:rPr>
              <w:t>9</w:t>
            </w:r>
            <w:r w:rsidR="003A335F">
              <w:rPr>
                <w:noProof/>
                <w:webHidden/>
              </w:rPr>
              <w:fldChar w:fldCharType="end"/>
            </w:r>
          </w:hyperlink>
        </w:p>
        <w:p w14:paraId="39FC30D5" w14:textId="331108F1"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04" w:history="1">
            <w:r w:rsidR="003A335F" w:rsidRPr="00F03104">
              <w:rPr>
                <w:rStyle w:val="Hyperlink"/>
                <w:rFonts w:cstheme="minorHAnsi"/>
                <w:noProof/>
              </w:rPr>
              <w:t>Docker containers</w:t>
            </w:r>
            <w:r w:rsidR="003A335F">
              <w:rPr>
                <w:noProof/>
                <w:webHidden/>
              </w:rPr>
              <w:tab/>
            </w:r>
            <w:r w:rsidR="003A335F">
              <w:rPr>
                <w:noProof/>
                <w:webHidden/>
              </w:rPr>
              <w:fldChar w:fldCharType="begin"/>
            </w:r>
            <w:r w:rsidR="003A335F">
              <w:rPr>
                <w:noProof/>
                <w:webHidden/>
              </w:rPr>
              <w:instrText xml:space="preserve"> PAGEREF _Toc48407004 \h </w:instrText>
            </w:r>
            <w:r w:rsidR="003A335F">
              <w:rPr>
                <w:noProof/>
                <w:webHidden/>
              </w:rPr>
            </w:r>
            <w:r w:rsidR="003A335F">
              <w:rPr>
                <w:noProof/>
                <w:webHidden/>
              </w:rPr>
              <w:fldChar w:fldCharType="separate"/>
            </w:r>
            <w:r w:rsidR="003A335F">
              <w:rPr>
                <w:noProof/>
                <w:webHidden/>
              </w:rPr>
              <w:t>10</w:t>
            </w:r>
            <w:r w:rsidR="003A335F">
              <w:rPr>
                <w:noProof/>
                <w:webHidden/>
              </w:rPr>
              <w:fldChar w:fldCharType="end"/>
            </w:r>
          </w:hyperlink>
        </w:p>
        <w:p w14:paraId="1AEA2B54" w14:textId="3F16EE14"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05" w:history="1">
            <w:r w:rsidR="003A335F" w:rsidRPr="00F03104">
              <w:rPr>
                <w:rStyle w:val="Hyperlink"/>
                <w:rFonts w:cstheme="minorHAnsi"/>
                <w:noProof/>
              </w:rPr>
              <w:t>P4 Build</w:t>
            </w:r>
            <w:r w:rsidR="003A335F">
              <w:rPr>
                <w:noProof/>
                <w:webHidden/>
              </w:rPr>
              <w:tab/>
            </w:r>
            <w:r w:rsidR="003A335F">
              <w:rPr>
                <w:noProof/>
                <w:webHidden/>
              </w:rPr>
              <w:fldChar w:fldCharType="begin"/>
            </w:r>
            <w:r w:rsidR="003A335F">
              <w:rPr>
                <w:noProof/>
                <w:webHidden/>
              </w:rPr>
              <w:instrText xml:space="preserve"> PAGEREF _Toc48407005 \h </w:instrText>
            </w:r>
            <w:r w:rsidR="003A335F">
              <w:rPr>
                <w:noProof/>
                <w:webHidden/>
              </w:rPr>
            </w:r>
            <w:r w:rsidR="003A335F">
              <w:rPr>
                <w:noProof/>
                <w:webHidden/>
              </w:rPr>
              <w:fldChar w:fldCharType="separate"/>
            </w:r>
            <w:r w:rsidR="003A335F">
              <w:rPr>
                <w:noProof/>
                <w:webHidden/>
              </w:rPr>
              <w:t>10</w:t>
            </w:r>
            <w:r w:rsidR="003A335F">
              <w:rPr>
                <w:noProof/>
                <w:webHidden/>
              </w:rPr>
              <w:fldChar w:fldCharType="end"/>
            </w:r>
          </w:hyperlink>
        </w:p>
        <w:p w14:paraId="248D0817" w14:textId="387716B0"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06" w:history="1">
            <w:r w:rsidR="003A335F" w:rsidRPr="00F03104">
              <w:rPr>
                <w:rStyle w:val="Hyperlink"/>
                <w:rFonts w:cstheme="minorHAnsi"/>
                <w:noProof/>
              </w:rPr>
              <w:t>P4 Runtime</w:t>
            </w:r>
            <w:r w:rsidR="003A335F">
              <w:rPr>
                <w:noProof/>
                <w:webHidden/>
              </w:rPr>
              <w:tab/>
            </w:r>
            <w:r w:rsidR="003A335F">
              <w:rPr>
                <w:noProof/>
                <w:webHidden/>
              </w:rPr>
              <w:fldChar w:fldCharType="begin"/>
            </w:r>
            <w:r w:rsidR="003A335F">
              <w:rPr>
                <w:noProof/>
                <w:webHidden/>
              </w:rPr>
              <w:instrText xml:space="preserve"> PAGEREF _Toc48407006 \h </w:instrText>
            </w:r>
            <w:r w:rsidR="003A335F">
              <w:rPr>
                <w:noProof/>
                <w:webHidden/>
              </w:rPr>
            </w:r>
            <w:r w:rsidR="003A335F">
              <w:rPr>
                <w:noProof/>
                <w:webHidden/>
              </w:rPr>
              <w:fldChar w:fldCharType="separate"/>
            </w:r>
            <w:r w:rsidR="003A335F">
              <w:rPr>
                <w:noProof/>
                <w:webHidden/>
              </w:rPr>
              <w:t>10</w:t>
            </w:r>
            <w:r w:rsidR="003A335F">
              <w:rPr>
                <w:noProof/>
                <w:webHidden/>
              </w:rPr>
              <w:fldChar w:fldCharType="end"/>
            </w:r>
          </w:hyperlink>
        </w:p>
        <w:p w14:paraId="517C1446" w14:textId="071E8AF3"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07" w:history="1">
            <w:r w:rsidR="003A335F" w:rsidRPr="00F03104">
              <w:rPr>
                <w:rStyle w:val="Hyperlink"/>
                <w:rFonts w:cstheme="minorHAnsi"/>
                <w:noProof/>
              </w:rPr>
              <w:t>P4 Code</w:t>
            </w:r>
            <w:r w:rsidR="003A335F">
              <w:rPr>
                <w:noProof/>
                <w:webHidden/>
              </w:rPr>
              <w:tab/>
            </w:r>
            <w:r w:rsidR="003A335F">
              <w:rPr>
                <w:noProof/>
                <w:webHidden/>
              </w:rPr>
              <w:fldChar w:fldCharType="begin"/>
            </w:r>
            <w:r w:rsidR="003A335F">
              <w:rPr>
                <w:noProof/>
                <w:webHidden/>
              </w:rPr>
              <w:instrText xml:space="preserve"> PAGEREF _Toc48407007 \h </w:instrText>
            </w:r>
            <w:r w:rsidR="003A335F">
              <w:rPr>
                <w:noProof/>
                <w:webHidden/>
              </w:rPr>
            </w:r>
            <w:r w:rsidR="003A335F">
              <w:rPr>
                <w:noProof/>
                <w:webHidden/>
              </w:rPr>
              <w:fldChar w:fldCharType="separate"/>
            </w:r>
            <w:r w:rsidR="003A335F">
              <w:rPr>
                <w:noProof/>
                <w:webHidden/>
              </w:rPr>
              <w:t>10</w:t>
            </w:r>
            <w:r w:rsidR="003A335F">
              <w:rPr>
                <w:noProof/>
                <w:webHidden/>
              </w:rPr>
              <w:fldChar w:fldCharType="end"/>
            </w:r>
          </w:hyperlink>
        </w:p>
        <w:p w14:paraId="2022AAEE" w14:textId="1465913E"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08" w:history="1">
            <w:r w:rsidR="003A335F" w:rsidRPr="00F03104">
              <w:rPr>
                <w:rStyle w:val="Hyperlink"/>
                <w:rFonts w:cstheme="minorHAnsi"/>
                <w:noProof/>
              </w:rPr>
              <w:t>The ERSPAN Header</w:t>
            </w:r>
            <w:r w:rsidR="003A335F">
              <w:rPr>
                <w:noProof/>
                <w:webHidden/>
              </w:rPr>
              <w:tab/>
            </w:r>
            <w:r w:rsidR="003A335F">
              <w:rPr>
                <w:noProof/>
                <w:webHidden/>
              </w:rPr>
              <w:fldChar w:fldCharType="begin"/>
            </w:r>
            <w:r w:rsidR="003A335F">
              <w:rPr>
                <w:noProof/>
                <w:webHidden/>
              </w:rPr>
              <w:instrText xml:space="preserve"> PAGEREF _Toc48407008 \h </w:instrText>
            </w:r>
            <w:r w:rsidR="003A335F">
              <w:rPr>
                <w:noProof/>
                <w:webHidden/>
              </w:rPr>
            </w:r>
            <w:r w:rsidR="003A335F">
              <w:rPr>
                <w:noProof/>
                <w:webHidden/>
              </w:rPr>
              <w:fldChar w:fldCharType="separate"/>
            </w:r>
            <w:r w:rsidR="003A335F">
              <w:rPr>
                <w:noProof/>
                <w:webHidden/>
              </w:rPr>
              <w:t>11</w:t>
            </w:r>
            <w:r w:rsidR="003A335F">
              <w:rPr>
                <w:noProof/>
                <w:webHidden/>
              </w:rPr>
              <w:fldChar w:fldCharType="end"/>
            </w:r>
          </w:hyperlink>
        </w:p>
        <w:p w14:paraId="6D043CB5" w14:textId="2B599504"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09" w:history="1">
            <w:r w:rsidR="003A335F" w:rsidRPr="00F03104">
              <w:rPr>
                <w:rStyle w:val="Hyperlink"/>
                <w:rFonts w:cstheme="minorHAnsi"/>
                <w:noProof/>
              </w:rPr>
              <w:t>P4 Table Entries</w:t>
            </w:r>
            <w:r w:rsidR="003A335F">
              <w:rPr>
                <w:noProof/>
                <w:webHidden/>
              </w:rPr>
              <w:tab/>
            </w:r>
            <w:r w:rsidR="003A335F">
              <w:rPr>
                <w:noProof/>
                <w:webHidden/>
              </w:rPr>
              <w:fldChar w:fldCharType="begin"/>
            </w:r>
            <w:r w:rsidR="003A335F">
              <w:rPr>
                <w:noProof/>
                <w:webHidden/>
              </w:rPr>
              <w:instrText xml:space="preserve"> PAGEREF _Toc48407009 \h </w:instrText>
            </w:r>
            <w:r w:rsidR="003A335F">
              <w:rPr>
                <w:noProof/>
                <w:webHidden/>
              </w:rPr>
            </w:r>
            <w:r w:rsidR="003A335F">
              <w:rPr>
                <w:noProof/>
                <w:webHidden/>
              </w:rPr>
              <w:fldChar w:fldCharType="separate"/>
            </w:r>
            <w:r w:rsidR="003A335F">
              <w:rPr>
                <w:noProof/>
                <w:webHidden/>
              </w:rPr>
              <w:t>12</w:t>
            </w:r>
            <w:r w:rsidR="003A335F">
              <w:rPr>
                <w:noProof/>
                <w:webHidden/>
              </w:rPr>
              <w:fldChar w:fldCharType="end"/>
            </w:r>
          </w:hyperlink>
        </w:p>
        <w:p w14:paraId="5699DA32" w14:textId="253457D7"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10" w:history="1">
            <w:r w:rsidR="003A335F" w:rsidRPr="00F03104">
              <w:rPr>
                <w:rStyle w:val="Hyperlink"/>
                <w:rFonts w:cstheme="minorHAnsi"/>
                <w:noProof/>
              </w:rPr>
              <w:t>IP Tables</w:t>
            </w:r>
            <w:r w:rsidR="003A335F">
              <w:rPr>
                <w:noProof/>
                <w:webHidden/>
              </w:rPr>
              <w:tab/>
            </w:r>
            <w:r w:rsidR="003A335F">
              <w:rPr>
                <w:noProof/>
                <w:webHidden/>
              </w:rPr>
              <w:fldChar w:fldCharType="begin"/>
            </w:r>
            <w:r w:rsidR="003A335F">
              <w:rPr>
                <w:noProof/>
                <w:webHidden/>
              </w:rPr>
              <w:instrText xml:space="preserve"> PAGEREF _Toc48407010 \h </w:instrText>
            </w:r>
            <w:r w:rsidR="003A335F">
              <w:rPr>
                <w:noProof/>
                <w:webHidden/>
              </w:rPr>
            </w:r>
            <w:r w:rsidR="003A335F">
              <w:rPr>
                <w:noProof/>
                <w:webHidden/>
              </w:rPr>
              <w:fldChar w:fldCharType="separate"/>
            </w:r>
            <w:r w:rsidR="003A335F">
              <w:rPr>
                <w:noProof/>
                <w:webHidden/>
              </w:rPr>
              <w:t>13</w:t>
            </w:r>
            <w:r w:rsidR="003A335F">
              <w:rPr>
                <w:noProof/>
                <w:webHidden/>
              </w:rPr>
              <w:fldChar w:fldCharType="end"/>
            </w:r>
          </w:hyperlink>
        </w:p>
        <w:p w14:paraId="6754A679" w14:textId="4167F4F8"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11" w:history="1">
            <w:r w:rsidR="003A335F" w:rsidRPr="00F03104">
              <w:rPr>
                <w:rStyle w:val="Hyperlink"/>
                <w:rFonts w:cstheme="minorHAnsi"/>
                <w:noProof/>
              </w:rPr>
              <w:t>Traffic Generation</w:t>
            </w:r>
            <w:r w:rsidR="003A335F">
              <w:rPr>
                <w:noProof/>
                <w:webHidden/>
              </w:rPr>
              <w:tab/>
            </w:r>
            <w:r w:rsidR="003A335F">
              <w:rPr>
                <w:noProof/>
                <w:webHidden/>
              </w:rPr>
              <w:fldChar w:fldCharType="begin"/>
            </w:r>
            <w:r w:rsidR="003A335F">
              <w:rPr>
                <w:noProof/>
                <w:webHidden/>
              </w:rPr>
              <w:instrText xml:space="preserve"> PAGEREF _Toc48407011 \h </w:instrText>
            </w:r>
            <w:r w:rsidR="003A335F">
              <w:rPr>
                <w:noProof/>
                <w:webHidden/>
              </w:rPr>
            </w:r>
            <w:r w:rsidR="003A335F">
              <w:rPr>
                <w:noProof/>
                <w:webHidden/>
              </w:rPr>
              <w:fldChar w:fldCharType="separate"/>
            </w:r>
            <w:r w:rsidR="003A335F">
              <w:rPr>
                <w:noProof/>
                <w:webHidden/>
              </w:rPr>
              <w:t>13</w:t>
            </w:r>
            <w:r w:rsidR="003A335F">
              <w:rPr>
                <w:noProof/>
                <w:webHidden/>
              </w:rPr>
              <w:fldChar w:fldCharType="end"/>
            </w:r>
          </w:hyperlink>
        </w:p>
        <w:p w14:paraId="358368E4" w14:textId="61A67DA0"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12" w:history="1">
            <w:r w:rsidR="003A335F" w:rsidRPr="00F03104">
              <w:rPr>
                <w:rStyle w:val="Hyperlink"/>
                <w:rFonts w:cstheme="minorHAnsi"/>
                <w:noProof/>
              </w:rPr>
              <w:t>Special configuration</w:t>
            </w:r>
            <w:r w:rsidR="003A335F">
              <w:rPr>
                <w:noProof/>
                <w:webHidden/>
              </w:rPr>
              <w:tab/>
            </w:r>
            <w:r w:rsidR="003A335F">
              <w:rPr>
                <w:noProof/>
                <w:webHidden/>
              </w:rPr>
              <w:fldChar w:fldCharType="begin"/>
            </w:r>
            <w:r w:rsidR="003A335F">
              <w:rPr>
                <w:noProof/>
                <w:webHidden/>
              </w:rPr>
              <w:instrText xml:space="preserve"> PAGEREF _Toc48407012 \h </w:instrText>
            </w:r>
            <w:r w:rsidR="003A335F">
              <w:rPr>
                <w:noProof/>
                <w:webHidden/>
              </w:rPr>
            </w:r>
            <w:r w:rsidR="003A335F">
              <w:rPr>
                <w:noProof/>
                <w:webHidden/>
              </w:rPr>
              <w:fldChar w:fldCharType="separate"/>
            </w:r>
            <w:r w:rsidR="003A335F">
              <w:rPr>
                <w:noProof/>
                <w:webHidden/>
              </w:rPr>
              <w:t>14</w:t>
            </w:r>
            <w:r w:rsidR="003A335F">
              <w:rPr>
                <w:noProof/>
                <w:webHidden/>
              </w:rPr>
              <w:fldChar w:fldCharType="end"/>
            </w:r>
          </w:hyperlink>
        </w:p>
        <w:p w14:paraId="0D5BD31D" w14:textId="591DCB96" w:rsidR="003A335F" w:rsidRDefault="00C877E6">
          <w:pPr>
            <w:pStyle w:val="TOC1"/>
            <w:tabs>
              <w:tab w:val="right" w:leader="dot" w:pos="9343"/>
            </w:tabs>
            <w:rPr>
              <w:rFonts w:asciiTheme="minorHAnsi" w:eastAsiaTheme="minorEastAsia" w:hAnsiTheme="minorHAnsi" w:cstheme="minorBidi"/>
              <w:noProof/>
              <w:color w:val="auto"/>
              <w:sz w:val="22"/>
            </w:rPr>
          </w:pPr>
          <w:hyperlink w:anchor="_Toc48407013" w:history="1">
            <w:r w:rsidR="003A335F" w:rsidRPr="00F03104">
              <w:rPr>
                <w:rStyle w:val="Hyperlink"/>
                <w:rFonts w:cstheme="minorHAnsi"/>
                <w:b/>
                <w:bCs/>
                <w:noProof/>
              </w:rPr>
              <w:t>Work flow</w:t>
            </w:r>
            <w:r w:rsidR="003A335F">
              <w:rPr>
                <w:noProof/>
                <w:webHidden/>
              </w:rPr>
              <w:tab/>
            </w:r>
            <w:r w:rsidR="003A335F">
              <w:rPr>
                <w:noProof/>
                <w:webHidden/>
              </w:rPr>
              <w:fldChar w:fldCharType="begin"/>
            </w:r>
            <w:r w:rsidR="003A335F">
              <w:rPr>
                <w:noProof/>
                <w:webHidden/>
              </w:rPr>
              <w:instrText xml:space="preserve"> PAGEREF _Toc48407013 \h </w:instrText>
            </w:r>
            <w:r w:rsidR="003A335F">
              <w:rPr>
                <w:noProof/>
                <w:webHidden/>
              </w:rPr>
            </w:r>
            <w:r w:rsidR="003A335F">
              <w:rPr>
                <w:noProof/>
                <w:webHidden/>
              </w:rPr>
              <w:fldChar w:fldCharType="separate"/>
            </w:r>
            <w:r w:rsidR="003A335F">
              <w:rPr>
                <w:noProof/>
                <w:webHidden/>
              </w:rPr>
              <w:t>15</w:t>
            </w:r>
            <w:r w:rsidR="003A335F">
              <w:rPr>
                <w:noProof/>
                <w:webHidden/>
              </w:rPr>
              <w:fldChar w:fldCharType="end"/>
            </w:r>
          </w:hyperlink>
        </w:p>
        <w:p w14:paraId="16BEC2AC" w14:textId="0A17431B" w:rsidR="003A335F" w:rsidRDefault="00C877E6">
          <w:pPr>
            <w:pStyle w:val="TOC1"/>
            <w:tabs>
              <w:tab w:val="right" w:leader="dot" w:pos="9343"/>
            </w:tabs>
            <w:rPr>
              <w:rFonts w:asciiTheme="minorHAnsi" w:eastAsiaTheme="minorEastAsia" w:hAnsiTheme="minorHAnsi" w:cstheme="minorBidi"/>
              <w:noProof/>
              <w:color w:val="auto"/>
              <w:sz w:val="22"/>
            </w:rPr>
          </w:pPr>
          <w:hyperlink w:anchor="_Toc48407014" w:history="1">
            <w:r w:rsidR="003A335F" w:rsidRPr="00F03104">
              <w:rPr>
                <w:rStyle w:val="Hyperlink"/>
                <w:rFonts w:cstheme="minorHAnsi"/>
                <w:b/>
                <w:bCs/>
                <w:noProof/>
              </w:rPr>
              <w:t>Results</w:t>
            </w:r>
            <w:r w:rsidR="003A335F">
              <w:rPr>
                <w:noProof/>
                <w:webHidden/>
              </w:rPr>
              <w:tab/>
            </w:r>
            <w:r w:rsidR="003A335F">
              <w:rPr>
                <w:noProof/>
                <w:webHidden/>
              </w:rPr>
              <w:fldChar w:fldCharType="begin"/>
            </w:r>
            <w:r w:rsidR="003A335F">
              <w:rPr>
                <w:noProof/>
                <w:webHidden/>
              </w:rPr>
              <w:instrText xml:space="preserve"> PAGEREF _Toc48407014 \h </w:instrText>
            </w:r>
            <w:r w:rsidR="003A335F">
              <w:rPr>
                <w:noProof/>
                <w:webHidden/>
              </w:rPr>
            </w:r>
            <w:r w:rsidR="003A335F">
              <w:rPr>
                <w:noProof/>
                <w:webHidden/>
              </w:rPr>
              <w:fldChar w:fldCharType="separate"/>
            </w:r>
            <w:r w:rsidR="003A335F">
              <w:rPr>
                <w:noProof/>
                <w:webHidden/>
              </w:rPr>
              <w:t>17</w:t>
            </w:r>
            <w:r w:rsidR="003A335F">
              <w:rPr>
                <w:noProof/>
                <w:webHidden/>
              </w:rPr>
              <w:fldChar w:fldCharType="end"/>
            </w:r>
          </w:hyperlink>
        </w:p>
        <w:p w14:paraId="2F3F10BC" w14:textId="30BEEA8D" w:rsidR="003A335F" w:rsidRDefault="00C877E6">
          <w:pPr>
            <w:pStyle w:val="TOC3"/>
            <w:tabs>
              <w:tab w:val="right" w:leader="dot" w:pos="9343"/>
            </w:tabs>
            <w:rPr>
              <w:rFonts w:asciiTheme="minorHAnsi" w:eastAsiaTheme="minorEastAsia" w:hAnsiTheme="minorHAnsi" w:cstheme="minorBidi"/>
              <w:noProof/>
              <w:color w:val="auto"/>
              <w:sz w:val="22"/>
            </w:rPr>
          </w:pPr>
          <w:hyperlink w:anchor="_Toc48407015" w:history="1">
            <w:r w:rsidR="003A335F" w:rsidRPr="00F03104">
              <w:rPr>
                <w:rStyle w:val="Hyperlink"/>
                <w:rFonts w:cstheme="minorHAnsi"/>
                <w:noProof/>
              </w:rPr>
              <w:t>The GUI</w:t>
            </w:r>
            <w:r w:rsidR="003A335F">
              <w:rPr>
                <w:noProof/>
                <w:webHidden/>
              </w:rPr>
              <w:tab/>
            </w:r>
            <w:r w:rsidR="003A335F">
              <w:rPr>
                <w:noProof/>
                <w:webHidden/>
              </w:rPr>
              <w:fldChar w:fldCharType="begin"/>
            </w:r>
            <w:r w:rsidR="003A335F">
              <w:rPr>
                <w:noProof/>
                <w:webHidden/>
              </w:rPr>
              <w:instrText xml:space="preserve"> PAGEREF _Toc48407015 \h </w:instrText>
            </w:r>
            <w:r w:rsidR="003A335F">
              <w:rPr>
                <w:noProof/>
                <w:webHidden/>
              </w:rPr>
            </w:r>
            <w:r w:rsidR="003A335F">
              <w:rPr>
                <w:noProof/>
                <w:webHidden/>
              </w:rPr>
              <w:fldChar w:fldCharType="separate"/>
            </w:r>
            <w:r w:rsidR="003A335F">
              <w:rPr>
                <w:noProof/>
                <w:webHidden/>
              </w:rPr>
              <w:t>17</w:t>
            </w:r>
            <w:r w:rsidR="003A335F">
              <w:rPr>
                <w:noProof/>
                <w:webHidden/>
              </w:rPr>
              <w:fldChar w:fldCharType="end"/>
            </w:r>
          </w:hyperlink>
        </w:p>
        <w:p w14:paraId="2171C461" w14:textId="5D20CA71" w:rsidR="003A335F" w:rsidRDefault="00C877E6">
          <w:pPr>
            <w:pStyle w:val="TOC1"/>
            <w:tabs>
              <w:tab w:val="right" w:leader="dot" w:pos="9343"/>
            </w:tabs>
            <w:rPr>
              <w:rFonts w:asciiTheme="minorHAnsi" w:eastAsiaTheme="minorEastAsia" w:hAnsiTheme="minorHAnsi" w:cstheme="minorBidi"/>
              <w:noProof/>
              <w:color w:val="auto"/>
              <w:sz w:val="22"/>
            </w:rPr>
          </w:pPr>
          <w:hyperlink w:anchor="_Toc48407016" w:history="1">
            <w:r w:rsidR="003A335F" w:rsidRPr="00F03104">
              <w:rPr>
                <w:rStyle w:val="Hyperlink"/>
                <w:rFonts w:cstheme="minorHAnsi"/>
                <w:b/>
                <w:bCs/>
                <w:noProof/>
              </w:rPr>
              <w:t>Conclusions</w:t>
            </w:r>
            <w:r w:rsidR="003A335F">
              <w:rPr>
                <w:noProof/>
                <w:webHidden/>
              </w:rPr>
              <w:tab/>
            </w:r>
            <w:r w:rsidR="003A335F">
              <w:rPr>
                <w:noProof/>
                <w:webHidden/>
              </w:rPr>
              <w:fldChar w:fldCharType="begin"/>
            </w:r>
            <w:r w:rsidR="003A335F">
              <w:rPr>
                <w:noProof/>
                <w:webHidden/>
              </w:rPr>
              <w:instrText xml:space="preserve"> PAGEREF _Toc48407016 \h </w:instrText>
            </w:r>
            <w:r w:rsidR="003A335F">
              <w:rPr>
                <w:noProof/>
                <w:webHidden/>
              </w:rPr>
            </w:r>
            <w:r w:rsidR="003A335F">
              <w:rPr>
                <w:noProof/>
                <w:webHidden/>
              </w:rPr>
              <w:fldChar w:fldCharType="separate"/>
            </w:r>
            <w:r w:rsidR="003A335F">
              <w:rPr>
                <w:noProof/>
                <w:webHidden/>
              </w:rPr>
              <w:t>19</w:t>
            </w:r>
            <w:r w:rsidR="003A335F">
              <w:rPr>
                <w:noProof/>
                <w:webHidden/>
              </w:rPr>
              <w:fldChar w:fldCharType="end"/>
            </w:r>
          </w:hyperlink>
        </w:p>
        <w:p w14:paraId="24878D0A" w14:textId="3CB41CD7" w:rsidR="003A335F" w:rsidRDefault="00C877E6">
          <w:pPr>
            <w:pStyle w:val="TOC2"/>
            <w:tabs>
              <w:tab w:val="right" w:leader="dot" w:pos="9343"/>
            </w:tabs>
            <w:rPr>
              <w:rFonts w:asciiTheme="minorHAnsi" w:eastAsiaTheme="minorEastAsia" w:hAnsiTheme="minorHAnsi" w:cstheme="minorBidi"/>
              <w:noProof/>
              <w:color w:val="auto"/>
              <w:sz w:val="22"/>
            </w:rPr>
          </w:pPr>
          <w:hyperlink w:anchor="_Toc48407017" w:history="1">
            <w:r w:rsidR="003A335F" w:rsidRPr="00F03104">
              <w:rPr>
                <w:rStyle w:val="Hyperlink"/>
                <w:rFonts w:cstheme="minorHAnsi"/>
                <w:noProof/>
              </w:rPr>
              <w:t>Acquired Knowledge</w:t>
            </w:r>
            <w:r w:rsidR="003A335F">
              <w:rPr>
                <w:noProof/>
                <w:webHidden/>
              </w:rPr>
              <w:tab/>
            </w:r>
            <w:r w:rsidR="003A335F">
              <w:rPr>
                <w:noProof/>
                <w:webHidden/>
              </w:rPr>
              <w:fldChar w:fldCharType="begin"/>
            </w:r>
            <w:r w:rsidR="003A335F">
              <w:rPr>
                <w:noProof/>
                <w:webHidden/>
              </w:rPr>
              <w:instrText xml:space="preserve"> PAGEREF _Toc48407017 \h </w:instrText>
            </w:r>
            <w:r w:rsidR="003A335F">
              <w:rPr>
                <w:noProof/>
                <w:webHidden/>
              </w:rPr>
            </w:r>
            <w:r w:rsidR="003A335F">
              <w:rPr>
                <w:noProof/>
                <w:webHidden/>
              </w:rPr>
              <w:fldChar w:fldCharType="separate"/>
            </w:r>
            <w:r w:rsidR="003A335F">
              <w:rPr>
                <w:noProof/>
                <w:webHidden/>
              </w:rPr>
              <w:t>19</w:t>
            </w:r>
            <w:r w:rsidR="003A335F">
              <w:rPr>
                <w:noProof/>
                <w:webHidden/>
              </w:rPr>
              <w:fldChar w:fldCharType="end"/>
            </w:r>
          </w:hyperlink>
        </w:p>
        <w:p w14:paraId="7F3A7D43" w14:textId="120D0234" w:rsidR="003A335F" w:rsidRDefault="00C877E6">
          <w:pPr>
            <w:pStyle w:val="TOC2"/>
            <w:tabs>
              <w:tab w:val="right" w:leader="dot" w:pos="9343"/>
            </w:tabs>
            <w:rPr>
              <w:rFonts w:asciiTheme="minorHAnsi" w:eastAsiaTheme="minorEastAsia" w:hAnsiTheme="minorHAnsi" w:cstheme="minorBidi"/>
              <w:noProof/>
              <w:color w:val="auto"/>
              <w:sz w:val="22"/>
            </w:rPr>
          </w:pPr>
          <w:hyperlink w:anchor="_Toc48407018" w:history="1">
            <w:r w:rsidR="003A335F" w:rsidRPr="00F03104">
              <w:rPr>
                <w:rStyle w:val="Hyperlink"/>
                <w:rFonts w:cstheme="minorHAnsi"/>
                <w:noProof/>
              </w:rPr>
              <w:t>Challenges</w:t>
            </w:r>
            <w:r w:rsidR="003A335F">
              <w:rPr>
                <w:noProof/>
                <w:webHidden/>
              </w:rPr>
              <w:tab/>
            </w:r>
            <w:r w:rsidR="003A335F">
              <w:rPr>
                <w:noProof/>
                <w:webHidden/>
              </w:rPr>
              <w:fldChar w:fldCharType="begin"/>
            </w:r>
            <w:r w:rsidR="003A335F">
              <w:rPr>
                <w:noProof/>
                <w:webHidden/>
              </w:rPr>
              <w:instrText xml:space="preserve"> PAGEREF _Toc48407018 \h </w:instrText>
            </w:r>
            <w:r w:rsidR="003A335F">
              <w:rPr>
                <w:noProof/>
                <w:webHidden/>
              </w:rPr>
            </w:r>
            <w:r w:rsidR="003A335F">
              <w:rPr>
                <w:noProof/>
                <w:webHidden/>
              </w:rPr>
              <w:fldChar w:fldCharType="separate"/>
            </w:r>
            <w:r w:rsidR="003A335F">
              <w:rPr>
                <w:noProof/>
                <w:webHidden/>
              </w:rPr>
              <w:t>20</w:t>
            </w:r>
            <w:r w:rsidR="003A335F">
              <w:rPr>
                <w:noProof/>
                <w:webHidden/>
              </w:rPr>
              <w:fldChar w:fldCharType="end"/>
            </w:r>
          </w:hyperlink>
        </w:p>
        <w:p w14:paraId="01E4823B" w14:textId="1B5F4D95" w:rsidR="003A335F" w:rsidRDefault="00C877E6">
          <w:pPr>
            <w:pStyle w:val="TOC2"/>
            <w:tabs>
              <w:tab w:val="right" w:leader="dot" w:pos="9343"/>
            </w:tabs>
            <w:rPr>
              <w:rFonts w:asciiTheme="minorHAnsi" w:eastAsiaTheme="minorEastAsia" w:hAnsiTheme="minorHAnsi" w:cstheme="minorBidi"/>
              <w:noProof/>
              <w:color w:val="auto"/>
              <w:sz w:val="22"/>
            </w:rPr>
          </w:pPr>
          <w:hyperlink w:anchor="_Toc48407019" w:history="1">
            <w:r w:rsidR="003A335F" w:rsidRPr="00F03104">
              <w:rPr>
                <w:rStyle w:val="Hyperlink"/>
                <w:rFonts w:cstheme="minorHAnsi"/>
                <w:noProof/>
              </w:rPr>
              <w:t>Future work</w:t>
            </w:r>
            <w:r w:rsidR="003A335F">
              <w:rPr>
                <w:noProof/>
                <w:webHidden/>
              </w:rPr>
              <w:tab/>
            </w:r>
            <w:r w:rsidR="003A335F">
              <w:rPr>
                <w:noProof/>
                <w:webHidden/>
              </w:rPr>
              <w:fldChar w:fldCharType="begin"/>
            </w:r>
            <w:r w:rsidR="003A335F">
              <w:rPr>
                <w:noProof/>
                <w:webHidden/>
              </w:rPr>
              <w:instrText xml:space="preserve"> PAGEREF _Toc48407019 \h </w:instrText>
            </w:r>
            <w:r w:rsidR="003A335F">
              <w:rPr>
                <w:noProof/>
                <w:webHidden/>
              </w:rPr>
            </w:r>
            <w:r w:rsidR="003A335F">
              <w:rPr>
                <w:noProof/>
                <w:webHidden/>
              </w:rPr>
              <w:fldChar w:fldCharType="separate"/>
            </w:r>
            <w:r w:rsidR="003A335F">
              <w:rPr>
                <w:noProof/>
                <w:webHidden/>
              </w:rPr>
              <w:t>20</w:t>
            </w:r>
            <w:r w:rsidR="003A335F">
              <w:rPr>
                <w:noProof/>
                <w:webHidden/>
              </w:rPr>
              <w:fldChar w:fldCharType="end"/>
            </w:r>
          </w:hyperlink>
        </w:p>
        <w:p w14:paraId="3664D3E5" w14:textId="5AE61A24" w:rsidR="003A335F" w:rsidRDefault="00C877E6">
          <w:pPr>
            <w:pStyle w:val="TOC1"/>
            <w:tabs>
              <w:tab w:val="right" w:leader="dot" w:pos="9343"/>
            </w:tabs>
            <w:rPr>
              <w:rFonts w:asciiTheme="minorHAnsi" w:eastAsiaTheme="minorEastAsia" w:hAnsiTheme="minorHAnsi" w:cstheme="minorBidi"/>
              <w:noProof/>
              <w:color w:val="auto"/>
              <w:sz w:val="22"/>
            </w:rPr>
          </w:pPr>
          <w:hyperlink w:anchor="_Toc48407020" w:history="1">
            <w:r w:rsidR="003A335F" w:rsidRPr="00F03104">
              <w:rPr>
                <w:rStyle w:val="Hyperlink"/>
                <w:rFonts w:cstheme="minorHAnsi"/>
                <w:noProof/>
              </w:rPr>
              <w:t>References</w:t>
            </w:r>
            <w:r w:rsidR="003A335F">
              <w:rPr>
                <w:noProof/>
                <w:webHidden/>
              </w:rPr>
              <w:tab/>
            </w:r>
            <w:r w:rsidR="003A335F">
              <w:rPr>
                <w:noProof/>
                <w:webHidden/>
              </w:rPr>
              <w:fldChar w:fldCharType="begin"/>
            </w:r>
            <w:r w:rsidR="003A335F">
              <w:rPr>
                <w:noProof/>
                <w:webHidden/>
              </w:rPr>
              <w:instrText xml:space="preserve"> PAGEREF _Toc48407020 \h </w:instrText>
            </w:r>
            <w:r w:rsidR="003A335F">
              <w:rPr>
                <w:noProof/>
                <w:webHidden/>
              </w:rPr>
            </w:r>
            <w:r w:rsidR="003A335F">
              <w:rPr>
                <w:noProof/>
                <w:webHidden/>
              </w:rPr>
              <w:fldChar w:fldCharType="separate"/>
            </w:r>
            <w:r w:rsidR="003A335F">
              <w:rPr>
                <w:noProof/>
                <w:webHidden/>
              </w:rPr>
              <w:t>21</w:t>
            </w:r>
            <w:r w:rsidR="003A335F">
              <w:rPr>
                <w:noProof/>
                <w:webHidden/>
              </w:rPr>
              <w:fldChar w:fldCharType="end"/>
            </w:r>
          </w:hyperlink>
        </w:p>
        <w:p w14:paraId="293110EF" w14:textId="5521D674" w:rsidR="004F2109" w:rsidRPr="00BB1914" w:rsidRDefault="00517646">
          <w:pPr>
            <w:rPr>
              <w:rFonts w:asciiTheme="minorHAnsi" w:hAnsiTheme="minorHAnsi" w:cstheme="minorHAnsi"/>
            </w:rPr>
          </w:pPr>
          <w:r w:rsidRPr="00BB1914">
            <w:rPr>
              <w:rFonts w:asciiTheme="minorHAnsi" w:hAnsiTheme="minorHAnsi" w:cstheme="minorHAnsi"/>
            </w:rPr>
            <w:fldChar w:fldCharType="end"/>
          </w:r>
        </w:p>
      </w:sdtContent>
    </w:sdt>
    <w:p w14:paraId="5A635E6A" w14:textId="77777777" w:rsidR="004F2109" w:rsidRPr="00BB1914" w:rsidRDefault="00517646">
      <w:pPr>
        <w:spacing w:after="0" w:line="259" w:lineRule="auto"/>
        <w:ind w:left="0" w:firstLine="0"/>
        <w:rPr>
          <w:rFonts w:asciiTheme="minorHAnsi" w:hAnsiTheme="minorHAnsi" w:cstheme="minorHAnsi"/>
        </w:rPr>
      </w:pPr>
      <w:r w:rsidRPr="00BB1914">
        <w:rPr>
          <w:rFonts w:asciiTheme="minorHAnsi" w:hAnsiTheme="minorHAnsi" w:cstheme="minorHAnsi"/>
        </w:rPr>
        <w:lastRenderedPageBreak/>
        <w:t xml:space="preserve"> </w:t>
      </w:r>
    </w:p>
    <w:p w14:paraId="6322B16C" w14:textId="00FA27DF" w:rsidR="0022091C" w:rsidRPr="0022091C" w:rsidRDefault="00517646" w:rsidP="0022091C">
      <w:pPr>
        <w:pStyle w:val="Heading1"/>
        <w:ind w:left="-5"/>
        <w:rPr>
          <w:rFonts w:asciiTheme="minorHAnsi" w:hAnsiTheme="minorHAnsi" w:cstheme="minorHAnsi"/>
          <w:b/>
          <w:bCs/>
          <w:sz w:val="56"/>
          <w:szCs w:val="56"/>
        </w:rPr>
      </w:pPr>
      <w:bookmarkStart w:id="0" w:name="_Toc48406994"/>
      <w:r w:rsidRPr="001002D7">
        <w:rPr>
          <w:rFonts w:asciiTheme="minorHAnsi" w:hAnsiTheme="minorHAnsi" w:cstheme="minorHAnsi"/>
          <w:b/>
          <w:bCs/>
          <w:sz w:val="56"/>
          <w:szCs w:val="56"/>
        </w:rPr>
        <w:t xml:space="preserve">Introduction </w:t>
      </w:r>
      <w:r w:rsidR="006E4E12">
        <w:rPr>
          <w:noProof/>
        </w:rPr>
        <w:drawing>
          <wp:anchor distT="0" distB="0" distL="114300" distR="114300" simplePos="0" relativeHeight="251689984" behindDoc="0" locked="0" layoutInCell="1" allowOverlap="1" wp14:anchorId="65B5C1A7" wp14:editId="42AAAD9E">
            <wp:simplePos x="0" y="0"/>
            <wp:positionH relativeFrom="column">
              <wp:posOffset>4063365</wp:posOffset>
            </wp:positionH>
            <wp:positionV relativeFrom="paragraph">
              <wp:posOffset>342900</wp:posOffset>
            </wp:positionV>
            <wp:extent cx="2611120" cy="2425065"/>
            <wp:effectExtent l="0" t="0" r="0" b="0"/>
            <wp:wrapSquare wrapText="bothSides"/>
            <wp:docPr id="20" name="Picture 20" descr="Networking tips: 5 networking mistakes we're all making - SEEK Career Advi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Networking tips: 5 networking mistakes we're all making - SEEK Career Advi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2611120" cy="2425065"/>
                    </a:xfrm>
                    <a:prstGeom prst="ellipse">
                      <a:avLst/>
                    </a:prstGeom>
                    <a:ln>
                      <a:noFill/>
                    </a:ln>
                    <a:effectLst>
                      <a:softEdge rad="112500"/>
                    </a:effectLst>
                  </pic:spPr>
                </pic:pic>
              </a:graphicData>
            </a:graphic>
            <wp14:sizeRelH relativeFrom="margin">
              <wp14:pctWidth>0</wp14:pctWidth>
            </wp14:sizeRelH>
            <wp14:sizeRelV relativeFrom="margin">
              <wp14:pctHeight>0</wp14:pctHeight>
            </wp14:sizeRelV>
          </wp:anchor>
        </w:drawing>
      </w:r>
      <w:r w:rsidR="001002D7">
        <w:rPr>
          <w:rFonts w:asciiTheme="minorHAnsi" w:hAnsiTheme="minorHAnsi" w:cstheme="minorHAnsi"/>
          <w:noProof/>
        </w:rPr>
        <w:drawing>
          <wp:anchor distT="0" distB="0" distL="114300" distR="114300" simplePos="0" relativeHeight="251658240" behindDoc="0" locked="0" layoutInCell="1" allowOverlap="1" wp14:anchorId="3720DA80" wp14:editId="2A3B4805">
            <wp:simplePos x="0" y="0"/>
            <wp:positionH relativeFrom="column">
              <wp:posOffset>4171950</wp:posOffset>
            </wp:positionH>
            <wp:positionV relativeFrom="paragraph">
              <wp:posOffset>279400</wp:posOffset>
            </wp:positionV>
            <wp:extent cx="2438400" cy="2548128"/>
            <wp:effectExtent l="0" t="0" r="0" b="5080"/>
            <wp:wrapSquare wrapText="bothSides"/>
            <wp:docPr id="621" name="Picture 621"/>
            <wp:cNvGraphicFramePr/>
            <a:graphic xmlns:a="http://schemas.openxmlformats.org/drawingml/2006/main">
              <a:graphicData uri="http://schemas.openxmlformats.org/drawingml/2006/picture">
                <pic:pic xmlns:pic="http://schemas.openxmlformats.org/drawingml/2006/picture">
                  <pic:nvPicPr>
                    <pic:cNvPr id="621" name="Picture 621"/>
                    <pic:cNvPicPr/>
                  </pic:nvPicPr>
                  <pic:blipFill>
                    <a:blip r:embed="rId10"/>
                    <a:stretch>
                      <a:fillRect/>
                    </a:stretch>
                  </pic:blipFill>
                  <pic:spPr>
                    <a:xfrm>
                      <a:off x="0" y="0"/>
                      <a:ext cx="2438400" cy="2548128"/>
                    </a:xfrm>
                    <a:prstGeom prst="rect">
                      <a:avLst/>
                    </a:prstGeom>
                  </pic:spPr>
                </pic:pic>
              </a:graphicData>
            </a:graphic>
          </wp:anchor>
        </w:drawing>
      </w:r>
      <w:bookmarkStart w:id="1" w:name="_Toc17891"/>
      <w:bookmarkEnd w:id="0"/>
    </w:p>
    <w:p w14:paraId="08AF547B" w14:textId="410E781C" w:rsidR="004F2109" w:rsidRPr="0022091C" w:rsidRDefault="00517646">
      <w:pPr>
        <w:pStyle w:val="Heading2"/>
        <w:ind w:left="-5"/>
        <w:rPr>
          <w:rFonts w:asciiTheme="minorHAnsi" w:hAnsiTheme="minorHAnsi" w:cstheme="minorHAnsi"/>
          <w:color w:val="B965A7"/>
          <w:sz w:val="40"/>
          <w:szCs w:val="40"/>
        </w:rPr>
      </w:pPr>
      <w:bookmarkStart w:id="2" w:name="_Toc48406995"/>
      <w:r w:rsidRPr="0022091C">
        <w:rPr>
          <w:rFonts w:asciiTheme="minorHAnsi" w:hAnsiTheme="minorHAnsi" w:cstheme="minorHAnsi"/>
          <w:color w:val="B965A7"/>
          <w:sz w:val="40"/>
          <w:szCs w:val="40"/>
        </w:rPr>
        <w:t>Current Situation</w:t>
      </w:r>
      <w:bookmarkEnd w:id="2"/>
      <w:r w:rsidRPr="0022091C">
        <w:rPr>
          <w:rFonts w:asciiTheme="minorHAnsi" w:hAnsiTheme="minorHAnsi" w:cstheme="minorHAnsi"/>
          <w:color w:val="B965A7"/>
          <w:sz w:val="40"/>
          <w:szCs w:val="40"/>
        </w:rPr>
        <w:t xml:space="preserve"> </w:t>
      </w:r>
      <w:bookmarkEnd w:id="1"/>
    </w:p>
    <w:p w14:paraId="4948AF60" w14:textId="2D12D07E" w:rsidR="004F2109" w:rsidRPr="0022091C" w:rsidRDefault="00517646">
      <w:pPr>
        <w:spacing w:after="6"/>
        <w:ind w:left="-5" w:right="378"/>
        <w:rPr>
          <w:rFonts w:asciiTheme="minorHAnsi" w:hAnsiTheme="minorHAnsi" w:cstheme="minorHAnsi"/>
          <w:sz w:val="24"/>
          <w:szCs w:val="24"/>
        </w:rPr>
      </w:pPr>
      <w:r w:rsidRPr="0022091C">
        <w:rPr>
          <w:rFonts w:asciiTheme="minorHAnsi" w:hAnsiTheme="minorHAnsi" w:cstheme="minorHAnsi"/>
          <w:b/>
          <w:sz w:val="24"/>
          <w:szCs w:val="24"/>
        </w:rPr>
        <w:t>Networking</w:t>
      </w:r>
      <w:r w:rsidRPr="0022091C">
        <w:rPr>
          <w:rFonts w:asciiTheme="minorHAnsi" w:hAnsiTheme="minorHAnsi" w:cstheme="minorHAnsi"/>
          <w:sz w:val="24"/>
          <w:szCs w:val="24"/>
        </w:rPr>
        <w:t xml:space="preserve"> </w:t>
      </w:r>
      <w:r w:rsidRPr="0022091C">
        <w:rPr>
          <w:rFonts w:asciiTheme="minorHAnsi" w:hAnsiTheme="minorHAnsi" w:cstheme="minorHAnsi"/>
          <w:b/>
          <w:sz w:val="24"/>
          <w:szCs w:val="24"/>
        </w:rPr>
        <w:t>hardware</w:t>
      </w:r>
      <w:r w:rsidRPr="0022091C">
        <w:rPr>
          <w:rFonts w:asciiTheme="minorHAnsi" w:hAnsiTheme="minorHAnsi" w:cstheme="minorHAnsi"/>
          <w:sz w:val="24"/>
          <w:szCs w:val="24"/>
        </w:rPr>
        <w:t xml:space="preserve"> today sits at the </w:t>
      </w:r>
      <w:r w:rsidRPr="0022091C">
        <w:rPr>
          <w:rFonts w:asciiTheme="minorHAnsi" w:hAnsiTheme="minorHAnsi" w:cstheme="minorHAnsi"/>
          <w:b/>
          <w:sz w:val="24"/>
          <w:szCs w:val="24"/>
        </w:rPr>
        <w:t>basis of communication</w:t>
      </w:r>
      <w:r w:rsidRPr="0022091C">
        <w:rPr>
          <w:rFonts w:asciiTheme="minorHAnsi" w:hAnsiTheme="minorHAnsi" w:cstheme="minorHAnsi"/>
          <w:sz w:val="24"/>
          <w:szCs w:val="24"/>
        </w:rPr>
        <w:t xml:space="preserve"> in any data center, server room and office of all modern companies. </w:t>
      </w:r>
    </w:p>
    <w:p w14:paraId="047CD4AA" w14:textId="239222D7" w:rsidR="004F2109" w:rsidRPr="0022091C" w:rsidRDefault="00517646">
      <w:pPr>
        <w:ind w:left="-5" w:right="378"/>
        <w:rPr>
          <w:rFonts w:asciiTheme="minorHAnsi" w:hAnsiTheme="minorHAnsi" w:cstheme="minorHAnsi"/>
          <w:sz w:val="24"/>
          <w:szCs w:val="24"/>
        </w:rPr>
      </w:pPr>
      <w:r w:rsidRPr="0022091C">
        <w:rPr>
          <w:rFonts w:asciiTheme="minorHAnsi" w:hAnsiTheme="minorHAnsi" w:cstheme="minorHAnsi"/>
          <w:sz w:val="24"/>
          <w:szCs w:val="24"/>
        </w:rPr>
        <w:t xml:space="preserve">Troubleshooting this networking hardware is of the absolute essence, and when problems occur, they need to be </w:t>
      </w:r>
      <w:r w:rsidRPr="0022091C">
        <w:rPr>
          <w:rFonts w:asciiTheme="minorHAnsi" w:hAnsiTheme="minorHAnsi" w:cstheme="minorHAnsi"/>
          <w:b/>
          <w:sz w:val="24"/>
          <w:szCs w:val="24"/>
        </w:rPr>
        <w:t>addressed quickly and efficiently</w:t>
      </w:r>
      <w:r w:rsidRPr="0022091C">
        <w:rPr>
          <w:rFonts w:asciiTheme="minorHAnsi" w:hAnsiTheme="minorHAnsi" w:cstheme="minorHAnsi"/>
          <w:sz w:val="24"/>
          <w:szCs w:val="24"/>
        </w:rPr>
        <w:t xml:space="preserve">, as any network admin would tell you.  </w:t>
      </w:r>
    </w:p>
    <w:p w14:paraId="3DBA8FCB" w14:textId="2FDE49F0" w:rsidR="001002D7" w:rsidRPr="0022091C" w:rsidRDefault="001002D7" w:rsidP="001002D7">
      <w:pPr>
        <w:ind w:left="-5" w:right="215"/>
        <w:rPr>
          <w:rFonts w:asciiTheme="minorHAnsi" w:hAnsiTheme="minorHAnsi" w:cstheme="minorHAnsi"/>
          <w:sz w:val="24"/>
          <w:szCs w:val="24"/>
          <w:rtl/>
        </w:rPr>
      </w:pPr>
      <w:r w:rsidRPr="0022091C">
        <w:rPr>
          <w:rFonts w:asciiTheme="minorHAnsi" w:hAnsiTheme="minorHAnsi" w:cstheme="minorHAnsi"/>
          <w:sz w:val="24"/>
          <w:szCs w:val="24"/>
        </w:rPr>
        <w:t xml:space="preserve">Data centers require </w:t>
      </w:r>
      <w:r w:rsidRPr="0022091C">
        <w:rPr>
          <w:rFonts w:asciiTheme="minorHAnsi" w:hAnsiTheme="minorHAnsi" w:cstheme="minorHAnsi"/>
          <w:b/>
          <w:bCs/>
          <w:sz w:val="24"/>
          <w:szCs w:val="24"/>
        </w:rPr>
        <w:t xml:space="preserve">real-time &amp; precise </w:t>
      </w:r>
      <w:r w:rsidRPr="0022091C">
        <w:rPr>
          <w:rFonts w:asciiTheme="minorHAnsi" w:hAnsiTheme="minorHAnsi" w:cstheme="minorHAnsi"/>
          <w:sz w:val="24"/>
          <w:szCs w:val="24"/>
        </w:rPr>
        <w:t xml:space="preserve">feedback from their network equipment </w:t>
      </w:r>
      <w:proofErr w:type="gramStart"/>
      <w:r w:rsidRPr="0022091C">
        <w:rPr>
          <w:rFonts w:asciiTheme="minorHAnsi" w:hAnsiTheme="minorHAnsi" w:cstheme="minorHAnsi"/>
          <w:sz w:val="24"/>
          <w:szCs w:val="24"/>
        </w:rPr>
        <w:t>in order to</w:t>
      </w:r>
      <w:proofErr w:type="gramEnd"/>
      <w:r w:rsidRPr="0022091C">
        <w:rPr>
          <w:rFonts w:asciiTheme="minorHAnsi" w:hAnsiTheme="minorHAnsi" w:cstheme="minorHAnsi"/>
          <w:sz w:val="24"/>
          <w:szCs w:val="24"/>
        </w:rPr>
        <w:t xml:space="preserve"> make the troubleshooting process </w:t>
      </w:r>
      <w:r w:rsidRPr="0022091C">
        <w:rPr>
          <w:rFonts w:asciiTheme="minorHAnsi" w:hAnsiTheme="minorHAnsi" w:cstheme="minorHAnsi"/>
          <w:b/>
          <w:bCs/>
          <w:sz w:val="24"/>
          <w:szCs w:val="24"/>
        </w:rPr>
        <w:t xml:space="preserve">simpler </w:t>
      </w:r>
      <w:r w:rsidRPr="0022091C">
        <w:rPr>
          <w:rFonts w:asciiTheme="minorHAnsi" w:hAnsiTheme="minorHAnsi" w:cstheme="minorHAnsi"/>
          <w:sz w:val="24"/>
          <w:szCs w:val="24"/>
        </w:rPr>
        <w:t xml:space="preserve">and </w:t>
      </w:r>
      <w:r w:rsidRPr="0022091C">
        <w:rPr>
          <w:rFonts w:asciiTheme="minorHAnsi" w:hAnsiTheme="minorHAnsi" w:cstheme="minorHAnsi"/>
          <w:b/>
          <w:bCs/>
          <w:sz w:val="24"/>
          <w:szCs w:val="24"/>
        </w:rPr>
        <w:t>more effective</w:t>
      </w:r>
      <w:r w:rsidRPr="0022091C">
        <w:rPr>
          <w:rFonts w:asciiTheme="minorHAnsi" w:hAnsiTheme="minorHAnsi" w:cstheme="minorHAnsi"/>
          <w:sz w:val="24"/>
          <w:szCs w:val="24"/>
        </w:rPr>
        <w:t>.</w:t>
      </w:r>
    </w:p>
    <w:p w14:paraId="38B5043A" w14:textId="544788CE" w:rsidR="001002D7" w:rsidRPr="0022091C" w:rsidRDefault="001002D7" w:rsidP="001002D7">
      <w:pPr>
        <w:ind w:left="-5" w:right="215"/>
        <w:rPr>
          <w:rFonts w:asciiTheme="minorHAnsi" w:hAnsiTheme="minorHAnsi" w:cstheme="minorHAnsi"/>
          <w:sz w:val="24"/>
          <w:szCs w:val="24"/>
        </w:rPr>
      </w:pPr>
      <w:r w:rsidRPr="0022091C">
        <w:rPr>
          <w:rFonts w:asciiTheme="minorHAnsi" w:hAnsiTheme="minorHAnsi" w:cstheme="minorHAnsi" w:hint="cs"/>
          <w:sz w:val="24"/>
          <w:szCs w:val="24"/>
        </w:rPr>
        <w:t>T</w:t>
      </w:r>
      <w:r w:rsidRPr="0022091C">
        <w:rPr>
          <w:rFonts w:asciiTheme="minorHAnsi" w:hAnsiTheme="minorHAnsi" w:cstheme="minorHAnsi"/>
          <w:sz w:val="24"/>
          <w:szCs w:val="24"/>
        </w:rPr>
        <w:t xml:space="preserve">he trouble today with the </w:t>
      </w:r>
      <w:r w:rsidRPr="0022091C">
        <w:rPr>
          <w:rFonts w:asciiTheme="minorHAnsi" w:hAnsiTheme="minorHAnsi" w:cstheme="minorHAnsi"/>
          <w:b/>
          <w:bCs/>
          <w:sz w:val="24"/>
          <w:szCs w:val="24"/>
        </w:rPr>
        <w:t xml:space="preserve">standard switches </w:t>
      </w:r>
      <w:r w:rsidRPr="0022091C">
        <w:rPr>
          <w:rFonts w:asciiTheme="minorHAnsi" w:hAnsiTheme="minorHAnsi" w:cstheme="minorHAnsi"/>
          <w:sz w:val="24"/>
          <w:szCs w:val="24"/>
        </w:rPr>
        <w:t xml:space="preserve">in data centers, is that they do not offer a lot of information about the state of the </w:t>
      </w:r>
      <w:r w:rsidRPr="0022091C">
        <w:rPr>
          <w:rFonts w:asciiTheme="minorHAnsi" w:hAnsiTheme="minorHAnsi" w:cstheme="minorHAnsi"/>
          <w:b/>
          <w:bCs/>
          <w:sz w:val="24"/>
          <w:szCs w:val="24"/>
        </w:rPr>
        <w:t xml:space="preserve">traffic going through them, </w:t>
      </w:r>
      <w:r w:rsidRPr="0022091C">
        <w:rPr>
          <w:rFonts w:asciiTheme="minorHAnsi" w:hAnsiTheme="minorHAnsi" w:cstheme="minorHAnsi"/>
          <w:sz w:val="24"/>
          <w:szCs w:val="24"/>
        </w:rPr>
        <w:t>Which makes it difficult to pinpoint an exact source of the network’s performance issues.</w:t>
      </w:r>
    </w:p>
    <w:p w14:paraId="0A744F41" w14:textId="07EE957E" w:rsidR="0022091C" w:rsidRPr="00111EE9" w:rsidRDefault="00517646" w:rsidP="0022091C">
      <w:pPr>
        <w:ind w:left="-5" w:right="215"/>
        <w:rPr>
          <w:rFonts w:asciiTheme="minorHAnsi" w:hAnsiTheme="minorHAnsi" w:cstheme="minorHAnsi"/>
          <w:sz w:val="24"/>
          <w:szCs w:val="24"/>
        </w:rPr>
      </w:pPr>
      <w:r w:rsidRPr="0022091C">
        <w:rPr>
          <w:rFonts w:asciiTheme="minorHAnsi" w:hAnsiTheme="minorHAnsi" w:cstheme="minorHAnsi"/>
          <w:sz w:val="24"/>
          <w:szCs w:val="24"/>
        </w:rPr>
        <w:t xml:space="preserve">Mellanox has been developing a new line of highly capable switches, called Spectrum-2, supporting not only extremely heavy traffic loads, but also state of the art software support, bringing </w:t>
      </w:r>
      <w:r w:rsidRPr="0022091C">
        <w:rPr>
          <w:rFonts w:asciiTheme="minorHAnsi" w:hAnsiTheme="minorHAnsi" w:cstheme="minorHAnsi"/>
          <w:b/>
          <w:sz w:val="24"/>
          <w:szCs w:val="24"/>
        </w:rPr>
        <w:t>hardware-calculated</w:t>
      </w:r>
      <w:r w:rsidRPr="0022091C">
        <w:rPr>
          <w:rFonts w:asciiTheme="minorHAnsi" w:hAnsiTheme="minorHAnsi" w:cstheme="minorHAnsi"/>
          <w:sz w:val="24"/>
          <w:szCs w:val="24"/>
        </w:rPr>
        <w:t xml:space="preserve"> metrics to the table and rendering the troubleshooting process simpler and more precise.  </w:t>
      </w:r>
      <w:r w:rsidR="00111EE9">
        <w:rPr>
          <w:rFonts w:asciiTheme="minorHAnsi" w:hAnsiTheme="minorHAnsi" w:cstheme="minorHAnsi"/>
          <w:sz w:val="24"/>
          <w:szCs w:val="24"/>
        </w:rPr>
        <w:t xml:space="preserve">It is a hybrid switch, incorporating all the convenience of a ready-made switching and routing protocols </w:t>
      </w:r>
      <w:proofErr w:type="gramStart"/>
      <w:r w:rsidR="00111EE9">
        <w:rPr>
          <w:rFonts w:asciiTheme="minorHAnsi" w:hAnsiTheme="minorHAnsi" w:cstheme="minorHAnsi"/>
          <w:sz w:val="24"/>
          <w:szCs w:val="24"/>
        </w:rPr>
        <w:t>from  its</w:t>
      </w:r>
      <w:proofErr w:type="gramEnd"/>
      <w:r w:rsidR="00111EE9">
        <w:rPr>
          <w:rFonts w:asciiTheme="minorHAnsi" w:hAnsiTheme="minorHAnsi" w:cstheme="minorHAnsi"/>
          <w:sz w:val="24"/>
          <w:szCs w:val="24"/>
        </w:rPr>
        <w:t xml:space="preserve"> legacy capabilities, and all the agility of dynamically updating </w:t>
      </w:r>
      <w:r w:rsidR="003E47C4">
        <w:rPr>
          <w:rFonts w:asciiTheme="minorHAnsi" w:hAnsiTheme="minorHAnsi" w:cstheme="minorHAnsi"/>
          <w:sz w:val="24"/>
          <w:szCs w:val="24"/>
        </w:rPr>
        <w:t>and reprograming without requiring an ONYX version update.</w:t>
      </w:r>
    </w:p>
    <w:p w14:paraId="4FD1E627" w14:textId="0150159C" w:rsidR="00CE4C3B" w:rsidRDefault="00CE4C3B">
      <w:pPr>
        <w:pStyle w:val="Heading2"/>
        <w:ind w:left="-5"/>
        <w:rPr>
          <w:rFonts w:asciiTheme="minorHAnsi" w:hAnsiTheme="minorHAnsi" w:cstheme="minorHAnsi"/>
          <w:color w:val="B965A7"/>
          <w:sz w:val="40"/>
          <w:szCs w:val="40"/>
        </w:rPr>
      </w:pPr>
      <w:bookmarkStart w:id="3" w:name="_Toc17892"/>
    </w:p>
    <w:p w14:paraId="7626E424" w14:textId="77777777" w:rsidR="00CE4C3B" w:rsidRDefault="00CE4C3B">
      <w:pPr>
        <w:pStyle w:val="Heading2"/>
        <w:ind w:left="-5"/>
        <w:rPr>
          <w:rFonts w:asciiTheme="minorHAnsi" w:hAnsiTheme="minorHAnsi" w:cstheme="minorHAnsi"/>
          <w:color w:val="B965A7"/>
          <w:sz w:val="40"/>
          <w:szCs w:val="40"/>
        </w:rPr>
      </w:pPr>
    </w:p>
    <w:p w14:paraId="43ACA4CD" w14:textId="77777777" w:rsidR="00CE4C3B" w:rsidRDefault="00CE4C3B">
      <w:pPr>
        <w:pStyle w:val="Heading2"/>
        <w:ind w:left="-5"/>
        <w:rPr>
          <w:rFonts w:asciiTheme="minorHAnsi" w:hAnsiTheme="minorHAnsi" w:cstheme="minorHAnsi"/>
          <w:color w:val="B965A7"/>
          <w:sz w:val="40"/>
          <w:szCs w:val="40"/>
        </w:rPr>
      </w:pPr>
    </w:p>
    <w:p w14:paraId="6536BCDD" w14:textId="5FF19E82" w:rsidR="00CE4C3B" w:rsidRDefault="00CE4C3B">
      <w:pPr>
        <w:pStyle w:val="Heading2"/>
        <w:ind w:left="-5"/>
        <w:rPr>
          <w:rFonts w:asciiTheme="minorHAnsi" w:hAnsiTheme="minorHAnsi" w:cstheme="minorHAnsi"/>
          <w:color w:val="B965A7"/>
          <w:sz w:val="40"/>
          <w:szCs w:val="40"/>
        </w:rPr>
      </w:pPr>
    </w:p>
    <w:p w14:paraId="535AD78A" w14:textId="5AD081E0" w:rsidR="00CE4C3B" w:rsidRPr="00CE4C3B" w:rsidRDefault="00CE4C3B" w:rsidP="00CE4C3B"/>
    <w:p w14:paraId="72E72AF5" w14:textId="75FE6A17" w:rsidR="00CE4C3B" w:rsidRDefault="00CE4C3B">
      <w:pPr>
        <w:pStyle w:val="Heading2"/>
        <w:ind w:left="-5"/>
        <w:rPr>
          <w:rFonts w:asciiTheme="minorHAnsi" w:hAnsiTheme="minorHAnsi" w:cstheme="minorHAnsi"/>
          <w:color w:val="B965A7"/>
          <w:sz w:val="40"/>
          <w:szCs w:val="40"/>
        </w:rPr>
      </w:pPr>
    </w:p>
    <w:p w14:paraId="3C38F169" w14:textId="77777777" w:rsidR="00CE4C3B" w:rsidRPr="00CE4C3B" w:rsidRDefault="00CE4C3B" w:rsidP="00CE4C3B"/>
    <w:p w14:paraId="31A40A9B" w14:textId="31CBA9AB" w:rsidR="004F2109" w:rsidRPr="0022091C" w:rsidRDefault="00517646">
      <w:pPr>
        <w:pStyle w:val="Heading2"/>
        <w:ind w:left="-5"/>
        <w:rPr>
          <w:rFonts w:asciiTheme="minorHAnsi" w:hAnsiTheme="minorHAnsi" w:cstheme="minorHAnsi"/>
          <w:color w:val="B965A7"/>
          <w:sz w:val="40"/>
          <w:szCs w:val="40"/>
          <w:rtl/>
        </w:rPr>
      </w:pPr>
      <w:bookmarkStart w:id="4" w:name="_Toc48406996"/>
      <w:r w:rsidRPr="0022091C">
        <w:rPr>
          <w:rFonts w:asciiTheme="minorHAnsi" w:hAnsiTheme="minorHAnsi" w:cstheme="minorHAnsi"/>
          <w:color w:val="B965A7"/>
          <w:sz w:val="40"/>
          <w:szCs w:val="40"/>
        </w:rPr>
        <w:lastRenderedPageBreak/>
        <w:t>Our Mission</w:t>
      </w:r>
      <w:bookmarkEnd w:id="4"/>
      <w:r w:rsidRPr="0022091C">
        <w:rPr>
          <w:rFonts w:asciiTheme="minorHAnsi" w:hAnsiTheme="minorHAnsi" w:cstheme="minorHAnsi"/>
          <w:color w:val="B965A7"/>
          <w:sz w:val="40"/>
          <w:szCs w:val="40"/>
        </w:rPr>
        <w:t xml:space="preserve"> </w:t>
      </w:r>
      <w:bookmarkEnd w:id="3"/>
    </w:p>
    <w:p w14:paraId="4726D2C1" w14:textId="2F90FFE4" w:rsidR="00003AA3" w:rsidRPr="0022091C" w:rsidRDefault="00CE4C3B" w:rsidP="00003AA3">
      <w:pPr>
        <w:spacing w:after="214"/>
        <w:ind w:left="-5" w:right="378"/>
        <w:rPr>
          <w:rFonts w:asciiTheme="minorHAnsi" w:hAnsiTheme="minorHAnsi" w:cstheme="minorHAnsi"/>
          <w:sz w:val="24"/>
          <w:szCs w:val="24"/>
          <w:rtl/>
        </w:rPr>
      </w:pPr>
      <w:r w:rsidRPr="0022091C">
        <w:rPr>
          <w:noProof/>
          <w:sz w:val="40"/>
          <w:szCs w:val="40"/>
        </w:rPr>
        <w:drawing>
          <wp:anchor distT="0" distB="0" distL="114300" distR="114300" simplePos="0" relativeHeight="251702272" behindDoc="0" locked="0" layoutInCell="1" allowOverlap="1" wp14:anchorId="06F00C42" wp14:editId="40745C99">
            <wp:simplePos x="0" y="0"/>
            <wp:positionH relativeFrom="page">
              <wp:posOffset>4932680</wp:posOffset>
            </wp:positionH>
            <wp:positionV relativeFrom="paragraph">
              <wp:posOffset>422910</wp:posOffset>
            </wp:positionV>
            <wp:extent cx="1968500" cy="2406650"/>
            <wp:effectExtent l="0" t="0" r="0" b="0"/>
            <wp:wrapSquare wrapText="bothSides"/>
            <wp:docPr id="22" name="Picture 22" descr="Mission - Free business and finance ic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Mission - Free business and finance icons"/>
                    <pic:cNvPicPr>
                      <a:picLocks noChangeAspect="1" noChangeArrowheads="1"/>
                    </pic:cNvPicPr>
                  </pic:nvPicPr>
                  <pic:blipFill rotWithShape="1">
                    <a:blip r:embed="rId11">
                      <a:extLst>
                        <a:ext uri="{28A0092B-C50C-407E-A947-70E740481C1C}">
                          <a14:useLocalDpi xmlns:a14="http://schemas.microsoft.com/office/drawing/2010/main" val="0"/>
                        </a:ext>
                      </a:extLst>
                    </a:blip>
                    <a:srcRect l="18206"/>
                    <a:stretch/>
                  </pic:blipFill>
                  <pic:spPr bwMode="auto">
                    <a:xfrm>
                      <a:off x="0" y="0"/>
                      <a:ext cx="1968500" cy="24066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3AA3" w:rsidRPr="0022091C">
        <w:rPr>
          <w:rFonts w:asciiTheme="minorHAnsi" w:hAnsiTheme="minorHAnsi" w:cstheme="minorHAnsi"/>
          <w:sz w:val="24"/>
          <w:szCs w:val="24"/>
        </w:rPr>
        <w:t xml:space="preserve">Every programmer’s best friend and worst enemy, is the debugger. It allows the user to troubleshoot the errors and malfunctions of a program. </w:t>
      </w:r>
      <w:proofErr w:type="gramStart"/>
      <w:r w:rsidR="00003AA3" w:rsidRPr="0022091C">
        <w:rPr>
          <w:rFonts w:asciiTheme="minorHAnsi" w:hAnsiTheme="minorHAnsi" w:cstheme="minorHAnsi"/>
          <w:sz w:val="24"/>
          <w:szCs w:val="24"/>
        </w:rPr>
        <w:t>It’s</w:t>
      </w:r>
      <w:proofErr w:type="gramEnd"/>
      <w:r w:rsidR="00003AA3" w:rsidRPr="0022091C">
        <w:rPr>
          <w:rFonts w:asciiTheme="minorHAnsi" w:hAnsiTheme="minorHAnsi" w:cstheme="minorHAnsi"/>
          <w:sz w:val="24"/>
          <w:szCs w:val="24"/>
        </w:rPr>
        <w:t xml:space="preserve"> a tool to see ‘what went wrong’ that is the most secure way to successfully achieve a solutio</w:t>
      </w:r>
      <w:r w:rsidR="006E4E12" w:rsidRPr="0022091C">
        <w:rPr>
          <w:rFonts w:asciiTheme="minorHAnsi" w:hAnsiTheme="minorHAnsi" w:cstheme="minorHAnsi"/>
          <w:sz w:val="24"/>
          <w:szCs w:val="24"/>
        </w:rPr>
        <w:t>n</w:t>
      </w:r>
      <w:r w:rsidR="00003AA3" w:rsidRPr="0022091C">
        <w:rPr>
          <w:rFonts w:asciiTheme="minorHAnsi" w:hAnsiTheme="minorHAnsi" w:cstheme="minorHAnsi"/>
          <w:sz w:val="24"/>
          <w:szCs w:val="24"/>
        </w:rPr>
        <w:t>.</w:t>
      </w:r>
    </w:p>
    <w:p w14:paraId="1FAE2C33" w14:textId="3FA81DEE" w:rsidR="00003AA3" w:rsidRPr="0022091C" w:rsidRDefault="00003AA3" w:rsidP="00003AA3">
      <w:pPr>
        <w:spacing w:after="214"/>
        <w:ind w:left="-5" w:right="378"/>
        <w:rPr>
          <w:rFonts w:asciiTheme="minorHAnsi" w:hAnsiTheme="minorHAnsi" w:cstheme="minorHAnsi"/>
          <w:sz w:val="24"/>
          <w:szCs w:val="24"/>
          <w:rtl/>
        </w:rPr>
      </w:pPr>
      <w:r w:rsidRPr="0022091C">
        <w:rPr>
          <w:rFonts w:asciiTheme="minorHAnsi" w:hAnsiTheme="minorHAnsi" w:cstheme="minorHAnsi"/>
          <w:sz w:val="24"/>
          <w:szCs w:val="24"/>
        </w:rPr>
        <w:t>Our mission is to create such a debugger, programmed to see the information flowing in the system and show the user where is the problem and who is at fault, using spectrum 2 switch’s capabilities and the P4 language strength and agility to provide the user all the necessary information to solve the network’s problem.</w:t>
      </w:r>
      <w:r w:rsidR="006E4E12" w:rsidRPr="0022091C">
        <w:rPr>
          <w:sz w:val="24"/>
          <w:szCs w:val="24"/>
        </w:rPr>
        <w:t xml:space="preserve"> </w:t>
      </w:r>
    </w:p>
    <w:p w14:paraId="5AC15F17" w14:textId="46F14EB7" w:rsidR="004F2109" w:rsidRPr="0022091C" w:rsidRDefault="00517646" w:rsidP="00003AA3">
      <w:pPr>
        <w:spacing w:after="214"/>
        <w:ind w:left="-5" w:right="378"/>
        <w:rPr>
          <w:rFonts w:asciiTheme="minorHAnsi" w:hAnsiTheme="minorHAnsi" w:cstheme="minorHAnsi"/>
          <w:sz w:val="24"/>
          <w:szCs w:val="24"/>
        </w:rPr>
      </w:pPr>
      <w:r w:rsidRPr="0022091C">
        <w:rPr>
          <w:rFonts w:asciiTheme="minorHAnsi" w:hAnsiTheme="minorHAnsi" w:cstheme="minorHAnsi"/>
          <w:sz w:val="24"/>
          <w:szCs w:val="24"/>
        </w:rPr>
        <w:t xml:space="preserve">Our final goal – </w:t>
      </w:r>
      <w:r w:rsidR="00003AA3" w:rsidRPr="0022091C">
        <w:rPr>
          <w:rFonts w:asciiTheme="minorHAnsi" w:hAnsiTheme="minorHAnsi" w:cstheme="minorHAnsi"/>
          <w:sz w:val="24"/>
          <w:szCs w:val="24"/>
        </w:rPr>
        <w:t>friendly user method to show the user the information analyzed- w</w:t>
      </w:r>
      <w:r w:rsidR="00956C00">
        <w:rPr>
          <w:rFonts w:asciiTheme="minorHAnsi" w:hAnsiTheme="minorHAnsi" w:cstheme="minorHAnsi"/>
          <w:sz w:val="24"/>
          <w:szCs w:val="24"/>
        </w:rPr>
        <w:t xml:space="preserve">hich port is congested, </w:t>
      </w:r>
      <w:r w:rsidR="00003AA3" w:rsidRPr="0022091C">
        <w:rPr>
          <w:rFonts w:asciiTheme="minorHAnsi" w:hAnsiTheme="minorHAnsi" w:cstheme="minorHAnsi"/>
          <w:sz w:val="24"/>
          <w:szCs w:val="24"/>
        </w:rPr>
        <w:t xml:space="preserve">where is the congestion coming from, where is it headed, and </w:t>
      </w:r>
      <w:r w:rsidR="00956C00">
        <w:rPr>
          <w:rFonts w:asciiTheme="minorHAnsi" w:hAnsiTheme="minorHAnsi" w:cstheme="minorHAnsi"/>
          <w:sz w:val="24"/>
          <w:szCs w:val="24"/>
        </w:rPr>
        <w:t>more</w:t>
      </w:r>
      <w:r w:rsidR="00003AA3" w:rsidRPr="0022091C">
        <w:rPr>
          <w:rFonts w:asciiTheme="minorHAnsi" w:hAnsiTheme="minorHAnsi" w:cstheme="minorHAnsi"/>
          <w:sz w:val="24"/>
          <w:szCs w:val="24"/>
        </w:rPr>
        <w:t>.</w:t>
      </w:r>
      <w:r w:rsidR="0022091C" w:rsidRPr="0022091C">
        <w:rPr>
          <w:noProof/>
          <w:sz w:val="40"/>
          <w:szCs w:val="40"/>
        </w:rPr>
        <w:t xml:space="preserve"> </w:t>
      </w:r>
    </w:p>
    <w:p w14:paraId="6759F4CF" w14:textId="3E46E1B9" w:rsidR="004F2109" w:rsidRPr="0022091C" w:rsidRDefault="004F2109">
      <w:pPr>
        <w:spacing w:after="322" w:line="259" w:lineRule="auto"/>
        <w:ind w:left="0" w:firstLine="0"/>
        <w:rPr>
          <w:rFonts w:asciiTheme="minorHAnsi" w:hAnsiTheme="minorHAnsi" w:cstheme="minorHAnsi"/>
        </w:rPr>
      </w:pPr>
    </w:p>
    <w:p w14:paraId="3AF675F2" w14:textId="612AAB8B" w:rsidR="004F2109" w:rsidRPr="00003AA3" w:rsidRDefault="00517646">
      <w:pPr>
        <w:pStyle w:val="Heading1"/>
        <w:ind w:left="-5"/>
        <w:rPr>
          <w:rFonts w:asciiTheme="minorHAnsi" w:hAnsiTheme="minorHAnsi" w:cstheme="minorHAnsi"/>
          <w:b/>
          <w:bCs/>
          <w:sz w:val="56"/>
          <w:szCs w:val="56"/>
        </w:rPr>
      </w:pPr>
      <w:bookmarkStart w:id="5" w:name="_Toc48406997"/>
      <w:r w:rsidRPr="00003AA3">
        <w:rPr>
          <w:rFonts w:asciiTheme="minorHAnsi" w:hAnsiTheme="minorHAnsi" w:cstheme="minorHAnsi"/>
          <w:b/>
          <w:bCs/>
          <w:sz w:val="56"/>
          <w:szCs w:val="56"/>
        </w:rPr>
        <w:lastRenderedPageBreak/>
        <w:t>Timetable</w:t>
      </w:r>
      <w:bookmarkEnd w:id="5"/>
      <w:r w:rsidRPr="00003AA3">
        <w:rPr>
          <w:rFonts w:asciiTheme="minorHAnsi" w:hAnsiTheme="minorHAnsi" w:cstheme="minorHAnsi"/>
          <w:b/>
          <w:bCs/>
          <w:sz w:val="56"/>
          <w:szCs w:val="56"/>
        </w:rPr>
        <w:t xml:space="preserve"> </w:t>
      </w:r>
    </w:p>
    <w:p w14:paraId="1C179E75" w14:textId="6ACE1314" w:rsidR="004F2109" w:rsidRPr="0022091C" w:rsidRDefault="001658B4">
      <w:pPr>
        <w:ind w:left="-5" w:right="378"/>
        <w:rPr>
          <w:rFonts w:asciiTheme="minorHAnsi" w:hAnsiTheme="minorHAnsi" w:cstheme="minorHAnsi"/>
          <w:sz w:val="24"/>
          <w:szCs w:val="24"/>
        </w:rPr>
      </w:pPr>
      <w:r w:rsidRPr="0022091C">
        <w:rPr>
          <w:noProof/>
          <w:sz w:val="24"/>
          <w:szCs w:val="24"/>
        </w:rPr>
        <w:drawing>
          <wp:anchor distT="0" distB="0" distL="114300" distR="114300" simplePos="0" relativeHeight="251670528" behindDoc="0" locked="0" layoutInCell="1" allowOverlap="1" wp14:anchorId="5B76A0DE" wp14:editId="7EBEC964">
            <wp:simplePos x="0" y="0"/>
            <wp:positionH relativeFrom="margin">
              <wp:align>left</wp:align>
            </wp:positionH>
            <wp:positionV relativeFrom="paragraph">
              <wp:posOffset>555625</wp:posOffset>
            </wp:positionV>
            <wp:extent cx="5365115" cy="5408930"/>
            <wp:effectExtent l="152400" t="95250" r="102235" b="191770"/>
            <wp:wrapSquare wrapText="bothSides"/>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extLst>
                        <a:ext uri="{28A0092B-C50C-407E-A947-70E740481C1C}">
                          <a14:useLocalDpi xmlns:a14="http://schemas.microsoft.com/office/drawing/2010/main" val="0"/>
                        </a:ext>
                      </a:extLst>
                    </a:blip>
                    <a:stretch>
                      <a:fillRect/>
                    </a:stretch>
                  </pic:blipFill>
                  <pic:spPr>
                    <a:xfrm>
                      <a:off x="0" y="0"/>
                      <a:ext cx="5365115" cy="5408930"/>
                    </a:xfrm>
                    <a:prstGeom prst="roundRect">
                      <a:avLst>
                        <a:gd name="adj" fmla="val 11111"/>
                      </a:avLst>
                    </a:prstGeom>
                    <a:ln w="190500" cap="rnd">
                      <a:solidFill>
                        <a:srgbClr val="C8C6BD"/>
                      </a:solidFill>
                      <a:prstDash val="solid"/>
                    </a:ln>
                    <a:effectLst>
                      <a:outerShdw blurRad="101600" dist="50800" dir="7200000" algn="tl" rotWithShape="0">
                        <a:srgbClr val="000000">
                          <a:alpha val="45000"/>
                        </a:srgbClr>
                      </a:outerShdw>
                    </a:effectLst>
                    <a:scene3d>
                      <a:camera prst="perspectiveFront" fov="5400000"/>
                      <a:lightRig rig="threePt" dir="t">
                        <a:rot lat="0" lon="0" rev="19200000"/>
                      </a:lightRig>
                    </a:scene3d>
                    <a:sp3d extrusionH="25400">
                      <a:bevelT w="304800" h="152400" prst="hardEdge"/>
                      <a:extrusionClr>
                        <a:srgbClr val="FFFFFF"/>
                      </a:extrusionClr>
                    </a:sp3d>
                  </pic:spPr>
                </pic:pic>
              </a:graphicData>
            </a:graphic>
            <wp14:sizeRelH relativeFrom="margin">
              <wp14:pctWidth>0</wp14:pctWidth>
            </wp14:sizeRelH>
            <wp14:sizeRelV relativeFrom="margin">
              <wp14:pctHeight>0</wp14:pctHeight>
            </wp14:sizeRelV>
          </wp:anchor>
        </w:drawing>
      </w:r>
      <w:r w:rsidR="00517646" w:rsidRPr="0022091C">
        <w:rPr>
          <w:rFonts w:asciiTheme="minorHAnsi" w:hAnsiTheme="minorHAnsi" w:cstheme="minorHAnsi"/>
          <w:sz w:val="24"/>
          <w:szCs w:val="24"/>
        </w:rPr>
        <w:t xml:space="preserve">We set sail with a clear and goal-oriented schedule, which we were able to achieve.  </w:t>
      </w:r>
    </w:p>
    <w:p w14:paraId="0222D1DD" w14:textId="72CAD804" w:rsidR="00517646" w:rsidRPr="00BB1914" w:rsidRDefault="00517646">
      <w:pPr>
        <w:spacing w:after="85" w:line="259" w:lineRule="auto"/>
        <w:ind w:left="0" w:firstLine="0"/>
        <w:rPr>
          <w:rFonts w:asciiTheme="minorHAnsi" w:hAnsiTheme="minorHAnsi" w:cstheme="minorHAnsi"/>
        </w:rPr>
      </w:pPr>
    </w:p>
    <w:p w14:paraId="16DFE2E2" w14:textId="1C06D22E" w:rsidR="00517646" w:rsidRPr="00BB1914" w:rsidRDefault="00517646">
      <w:pPr>
        <w:spacing w:after="85" w:line="259" w:lineRule="auto"/>
        <w:ind w:left="0" w:firstLine="0"/>
        <w:rPr>
          <w:rFonts w:asciiTheme="minorHAnsi" w:hAnsiTheme="minorHAnsi" w:cstheme="minorHAnsi"/>
        </w:rPr>
      </w:pPr>
    </w:p>
    <w:p w14:paraId="414CECF0" w14:textId="5B2DF40E" w:rsidR="00517646" w:rsidRPr="00BB1914" w:rsidRDefault="00517646">
      <w:pPr>
        <w:spacing w:after="85" w:line="259" w:lineRule="auto"/>
        <w:ind w:left="0" w:firstLine="0"/>
        <w:rPr>
          <w:rFonts w:asciiTheme="minorHAnsi" w:hAnsiTheme="minorHAnsi" w:cstheme="minorHAnsi"/>
        </w:rPr>
      </w:pPr>
    </w:p>
    <w:p w14:paraId="5FBD1850" w14:textId="03D9FBEE" w:rsidR="00517646" w:rsidRPr="00BB1914" w:rsidRDefault="00517646">
      <w:pPr>
        <w:spacing w:after="85" w:line="259" w:lineRule="auto"/>
        <w:ind w:left="0" w:firstLine="0"/>
        <w:rPr>
          <w:rFonts w:asciiTheme="minorHAnsi" w:hAnsiTheme="minorHAnsi" w:cstheme="minorHAnsi"/>
        </w:rPr>
      </w:pPr>
    </w:p>
    <w:p w14:paraId="6182CD0A" w14:textId="72B07B75" w:rsidR="004F2109" w:rsidRPr="00BB1914" w:rsidRDefault="00517646" w:rsidP="001658B4">
      <w:pPr>
        <w:spacing w:after="85" w:line="259" w:lineRule="auto"/>
        <w:ind w:left="0" w:firstLine="0"/>
        <w:rPr>
          <w:rFonts w:asciiTheme="minorHAnsi" w:hAnsiTheme="minorHAnsi" w:cstheme="minorHAnsi"/>
        </w:rPr>
      </w:pPr>
      <w:r w:rsidRPr="00BB1914">
        <w:rPr>
          <w:rFonts w:asciiTheme="minorHAnsi" w:hAnsiTheme="minorHAnsi" w:cstheme="minorHAnsi"/>
        </w:rPr>
        <w:t xml:space="preserve"> </w:t>
      </w:r>
    </w:p>
    <w:p w14:paraId="7200DDC9" w14:textId="77777777" w:rsidR="004F2109" w:rsidRPr="00BB1914" w:rsidRDefault="00517646">
      <w:pPr>
        <w:spacing w:after="192" w:line="259" w:lineRule="auto"/>
        <w:ind w:left="0" w:firstLine="0"/>
        <w:rPr>
          <w:rFonts w:asciiTheme="minorHAnsi" w:hAnsiTheme="minorHAnsi" w:cstheme="minorHAnsi"/>
        </w:rPr>
      </w:pPr>
      <w:r w:rsidRPr="00BB1914">
        <w:rPr>
          <w:rFonts w:asciiTheme="minorHAnsi" w:hAnsiTheme="minorHAnsi" w:cstheme="minorHAnsi"/>
        </w:rPr>
        <w:lastRenderedPageBreak/>
        <w:t xml:space="preserve"> </w:t>
      </w:r>
    </w:p>
    <w:p w14:paraId="26494A1A" w14:textId="77777777" w:rsidR="004F2109" w:rsidRPr="00BB1914" w:rsidRDefault="00517646">
      <w:pPr>
        <w:spacing w:after="0" w:line="259" w:lineRule="auto"/>
        <w:ind w:left="0" w:firstLine="0"/>
        <w:rPr>
          <w:rFonts w:asciiTheme="minorHAnsi" w:hAnsiTheme="minorHAnsi" w:cstheme="minorHAnsi"/>
        </w:rPr>
      </w:pPr>
      <w:r w:rsidRPr="00BB1914">
        <w:rPr>
          <w:rFonts w:asciiTheme="minorHAnsi" w:hAnsiTheme="minorHAnsi" w:cstheme="minorHAnsi"/>
        </w:rPr>
        <w:t xml:space="preserve"> </w:t>
      </w:r>
      <w:r w:rsidRPr="00BB1914">
        <w:rPr>
          <w:rFonts w:asciiTheme="minorHAnsi" w:hAnsiTheme="minorHAnsi" w:cstheme="minorHAnsi"/>
        </w:rPr>
        <w:tab/>
        <w:t xml:space="preserve"> </w:t>
      </w:r>
    </w:p>
    <w:p w14:paraId="64AC9871" w14:textId="77777777" w:rsidR="004F2109" w:rsidRPr="009B032B" w:rsidRDefault="00517646">
      <w:pPr>
        <w:pStyle w:val="Heading1"/>
        <w:spacing w:after="91"/>
        <w:ind w:left="-5"/>
        <w:rPr>
          <w:rFonts w:asciiTheme="minorHAnsi" w:hAnsiTheme="minorHAnsi" w:cstheme="minorHAnsi"/>
          <w:b/>
          <w:bCs/>
          <w:sz w:val="56"/>
          <w:szCs w:val="56"/>
        </w:rPr>
      </w:pPr>
      <w:bookmarkStart w:id="6" w:name="_Toc48406998"/>
      <w:r w:rsidRPr="009B032B">
        <w:rPr>
          <w:rFonts w:asciiTheme="minorHAnsi" w:hAnsiTheme="minorHAnsi" w:cstheme="minorHAnsi"/>
          <w:b/>
          <w:bCs/>
          <w:sz w:val="56"/>
          <w:szCs w:val="56"/>
        </w:rPr>
        <w:t>Background</w:t>
      </w:r>
      <w:bookmarkEnd w:id="6"/>
      <w:r w:rsidRPr="009B032B">
        <w:rPr>
          <w:rFonts w:asciiTheme="minorHAnsi" w:hAnsiTheme="minorHAnsi" w:cstheme="minorHAnsi"/>
          <w:b/>
          <w:bCs/>
          <w:sz w:val="56"/>
          <w:szCs w:val="56"/>
        </w:rPr>
        <w:t xml:space="preserve">  </w:t>
      </w:r>
    </w:p>
    <w:p w14:paraId="4C610E74" w14:textId="77777777" w:rsidR="004F2109" w:rsidRPr="0022091C" w:rsidRDefault="00517646">
      <w:pPr>
        <w:pStyle w:val="Heading2"/>
        <w:ind w:left="-5"/>
        <w:rPr>
          <w:rFonts w:asciiTheme="minorHAnsi" w:hAnsiTheme="minorHAnsi" w:cstheme="minorHAnsi"/>
          <w:color w:val="B965A7"/>
          <w:sz w:val="40"/>
          <w:szCs w:val="40"/>
        </w:rPr>
      </w:pPr>
      <w:bookmarkStart w:id="7" w:name="_Toc48406999"/>
      <w:r w:rsidRPr="0022091C">
        <w:rPr>
          <w:rFonts w:asciiTheme="minorHAnsi" w:hAnsiTheme="minorHAnsi" w:cstheme="minorHAnsi"/>
          <w:color w:val="B965A7"/>
          <w:sz w:val="40"/>
          <w:szCs w:val="40"/>
        </w:rPr>
        <w:t>Setup</w:t>
      </w:r>
      <w:bookmarkEnd w:id="7"/>
      <w:r w:rsidRPr="0022091C">
        <w:rPr>
          <w:rFonts w:asciiTheme="minorHAnsi" w:hAnsiTheme="minorHAnsi" w:cstheme="minorHAnsi"/>
          <w:color w:val="B965A7"/>
          <w:sz w:val="40"/>
          <w:szCs w:val="40"/>
        </w:rPr>
        <w:t xml:space="preserve"> </w:t>
      </w:r>
    </w:p>
    <w:p w14:paraId="42744518" w14:textId="31CBC3CF" w:rsidR="004F2109" w:rsidRPr="0022091C" w:rsidRDefault="00B93880">
      <w:pPr>
        <w:spacing w:after="4"/>
        <w:ind w:left="-5" w:right="378"/>
        <w:rPr>
          <w:rFonts w:asciiTheme="minorHAnsi" w:hAnsiTheme="minorHAnsi" w:cstheme="minorHAnsi"/>
          <w:sz w:val="24"/>
          <w:szCs w:val="24"/>
        </w:rPr>
      </w:pPr>
      <w:r w:rsidRPr="0022091C">
        <w:rPr>
          <w:rFonts w:asciiTheme="minorHAnsi" w:hAnsiTheme="minorHAnsi" w:cstheme="minorHAnsi"/>
          <w:noProof/>
          <w:sz w:val="24"/>
          <w:szCs w:val="24"/>
        </w:rPr>
        <w:drawing>
          <wp:anchor distT="0" distB="0" distL="114300" distR="114300" simplePos="0" relativeHeight="251671552" behindDoc="0" locked="0" layoutInCell="1" allowOverlap="1" wp14:anchorId="65E08DBB" wp14:editId="335AC6ED">
            <wp:simplePos x="0" y="0"/>
            <wp:positionH relativeFrom="margin">
              <wp:align>right</wp:align>
            </wp:positionH>
            <wp:positionV relativeFrom="paragraph">
              <wp:posOffset>394970</wp:posOffset>
            </wp:positionV>
            <wp:extent cx="5939155" cy="4229100"/>
            <wp:effectExtent l="0" t="0" r="4445" b="0"/>
            <wp:wrapSquare wrapText="bothSides"/>
            <wp:docPr id="3" name="Picture 2">
              <a:extLst xmlns:a="http://schemas.openxmlformats.org/drawingml/2006/main">
                <a:ext uri="{FF2B5EF4-FFF2-40B4-BE49-F238E27FC236}">
                  <a16:creationId xmlns:a16="http://schemas.microsoft.com/office/drawing/2014/main" id="{A08C26B9-067D-49F9-A9B5-4615B57E8E3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8C26B9-067D-49F9-A9B5-4615B57E8E36}"/>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5939155" cy="4229100"/>
                    </a:xfrm>
                    <a:prstGeom prst="rect">
                      <a:avLst/>
                    </a:prstGeom>
                  </pic:spPr>
                </pic:pic>
              </a:graphicData>
            </a:graphic>
            <wp14:sizeRelV relativeFrom="margin">
              <wp14:pctHeight>0</wp14:pctHeight>
            </wp14:sizeRelV>
          </wp:anchor>
        </w:drawing>
      </w:r>
      <w:r w:rsidR="00517646" w:rsidRPr="0022091C">
        <w:rPr>
          <w:rFonts w:asciiTheme="minorHAnsi" w:hAnsiTheme="minorHAnsi" w:cstheme="minorHAnsi"/>
          <w:sz w:val="24"/>
          <w:szCs w:val="24"/>
        </w:rPr>
        <w:t xml:space="preserve">We used the following architecture during our work on the project. Each component will be explained separately. </w:t>
      </w:r>
    </w:p>
    <w:p w14:paraId="3F2CE50D" w14:textId="77777777" w:rsidR="004F2109" w:rsidRDefault="004F2109" w:rsidP="00A20D52">
      <w:pPr>
        <w:ind w:left="0" w:firstLine="0"/>
        <w:rPr>
          <w:rFonts w:asciiTheme="minorHAnsi" w:hAnsiTheme="minorHAnsi" w:cstheme="minorHAnsi"/>
          <w:rtl/>
        </w:rPr>
      </w:pPr>
    </w:p>
    <w:p w14:paraId="695AE4E7" w14:textId="77777777" w:rsidR="0022091C" w:rsidRDefault="0022091C" w:rsidP="00A20D52">
      <w:pPr>
        <w:ind w:left="0" w:firstLine="0"/>
        <w:rPr>
          <w:rFonts w:asciiTheme="minorHAnsi" w:hAnsiTheme="minorHAnsi" w:cstheme="minorHAnsi"/>
          <w:rtl/>
        </w:rPr>
      </w:pPr>
    </w:p>
    <w:p w14:paraId="7AF32766" w14:textId="77777777" w:rsidR="0022091C" w:rsidRDefault="0022091C" w:rsidP="00A20D52">
      <w:pPr>
        <w:ind w:left="0" w:firstLine="0"/>
        <w:rPr>
          <w:rFonts w:asciiTheme="minorHAnsi" w:hAnsiTheme="minorHAnsi" w:cstheme="minorHAnsi"/>
          <w:rtl/>
        </w:rPr>
      </w:pPr>
    </w:p>
    <w:p w14:paraId="2B60C26E" w14:textId="77777777" w:rsidR="0022091C" w:rsidRDefault="0022091C" w:rsidP="00A20D52">
      <w:pPr>
        <w:ind w:left="0" w:firstLine="0"/>
        <w:rPr>
          <w:rFonts w:asciiTheme="minorHAnsi" w:hAnsiTheme="minorHAnsi" w:cstheme="minorHAnsi"/>
          <w:rtl/>
        </w:rPr>
      </w:pPr>
    </w:p>
    <w:p w14:paraId="081D25C2" w14:textId="77777777" w:rsidR="0022091C" w:rsidRDefault="0022091C" w:rsidP="00A20D52">
      <w:pPr>
        <w:ind w:left="0" w:firstLine="0"/>
        <w:rPr>
          <w:rFonts w:asciiTheme="minorHAnsi" w:hAnsiTheme="minorHAnsi" w:cstheme="minorHAnsi"/>
          <w:rtl/>
        </w:rPr>
      </w:pPr>
    </w:p>
    <w:p w14:paraId="293112F0" w14:textId="77777777" w:rsidR="0022091C" w:rsidRDefault="0022091C" w:rsidP="00A20D52">
      <w:pPr>
        <w:ind w:left="0" w:firstLine="0"/>
        <w:rPr>
          <w:rFonts w:asciiTheme="minorHAnsi" w:hAnsiTheme="minorHAnsi" w:cstheme="minorHAnsi"/>
          <w:rtl/>
        </w:rPr>
      </w:pPr>
    </w:p>
    <w:p w14:paraId="3781D12B" w14:textId="77777777" w:rsidR="0022091C" w:rsidRDefault="0022091C" w:rsidP="00A20D52">
      <w:pPr>
        <w:ind w:left="0" w:firstLine="0"/>
        <w:rPr>
          <w:rFonts w:asciiTheme="minorHAnsi" w:hAnsiTheme="minorHAnsi" w:cstheme="minorHAnsi"/>
          <w:rtl/>
        </w:rPr>
      </w:pPr>
    </w:p>
    <w:p w14:paraId="28A2625F" w14:textId="77777777" w:rsidR="0022091C" w:rsidRDefault="0022091C" w:rsidP="00A20D52">
      <w:pPr>
        <w:ind w:left="0" w:firstLine="0"/>
        <w:rPr>
          <w:rFonts w:asciiTheme="minorHAnsi" w:hAnsiTheme="minorHAnsi" w:cstheme="minorHAnsi"/>
          <w:rtl/>
        </w:rPr>
      </w:pPr>
    </w:p>
    <w:p w14:paraId="55F9055B" w14:textId="77777777" w:rsidR="0022091C" w:rsidRDefault="0022091C" w:rsidP="00A20D52">
      <w:pPr>
        <w:ind w:left="0" w:firstLine="0"/>
        <w:rPr>
          <w:rFonts w:asciiTheme="minorHAnsi" w:hAnsiTheme="minorHAnsi" w:cstheme="minorHAnsi"/>
          <w:rtl/>
        </w:rPr>
      </w:pPr>
    </w:p>
    <w:p w14:paraId="7923E2ED" w14:textId="10EAACAB" w:rsidR="0022091C" w:rsidRPr="00917571" w:rsidRDefault="00917571" w:rsidP="00917571">
      <w:pPr>
        <w:pStyle w:val="Heading2"/>
        <w:ind w:left="-5"/>
        <w:rPr>
          <w:rFonts w:asciiTheme="minorHAnsi" w:hAnsiTheme="minorHAnsi" w:cstheme="minorHAnsi"/>
          <w:color w:val="B965A7"/>
          <w:sz w:val="40"/>
          <w:szCs w:val="40"/>
          <w:rtl/>
        </w:rPr>
      </w:pPr>
      <w:r w:rsidRPr="00917571">
        <w:rPr>
          <w:rFonts w:asciiTheme="minorHAnsi" w:hAnsiTheme="minorHAnsi" w:cstheme="minorHAnsi"/>
          <w:color w:val="B965A7"/>
          <w:sz w:val="40"/>
          <w:szCs w:val="40"/>
        </w:rPr>
        <w:t>W</w:t>
      </w:r>
      <w:r>
        <w:rPr>
          <w:rFonts w:asciiTheme="minorHAnsi" w:hAnsiTheme="minorHAnsi" w:cstheme="minorHAnsi"/>
          <w:color w:val="B965A7"/>
          <w:sz w:val="40"/>
          <w:szCs w:val="40"/>
        </w:rPr>
        <w:t>hat was done</w:t>
      </w:r>
    </w:p>
    <w:p w14:paraId="684B423C" w14:textId="080EB632" w:rsidR="0022091C" w:rsidRPr="0022091C" w:rsidRDefault="0022091C">
      <w:pPr>
        <w:ind w:left="0" w:firstLine="0"/>
        <w:rPr>
          <w:rFonts w:asciiTheme="minorHAnsi" w:hAnsiTheme="minorHAnsi" w:cstheme="minorHAnsi"/>
          <w:sz w:val="24"/>
          <w:szCs w:val="24"/>
        </w:rPr>
      </w:pPr>
      <w:r w:rsidRPr="0022091C">
        <w:rPr>
          <w:rFonts w:asciiTheme="minorHAnsi" w:hAnsiTheme="minorHAnsi" w:cstheme="minorHAnsi"/>
          <w:sz w:val="24"/>
          <w:szCs w:val="24"/>
        </w:rPr>
        <w:t>We divide</w:t>
      </w:r>
      <w:r w:rsidR="00E67E03">
        <w:rPr>
          <w:rFonts w:asciiTheme="minorHAnsi" w:hAnsiTheme="minorHAnsi" w:cstheme="minorHAnsi"/>
          <w:sz w:val="24"/>
          <w:szCs w:val="24"/>
        </w:rPr>
        <w:t xml:space="preserve">d </w:t>
      </w:r>
      <w:r w:rsidRPr="0022091C">
        <w:rPr>
          <w:rFonts w:asciiTheme="minorHAnsi" w:hAnsiTheme="minorHAnsi" w:cstheme="minorHAnsi"/>
          <w:sz w:val="24"/>
          <w:szCs w:val="24"/>
        </w:rPr>
        <w:t xml:space="preserve">our mission into 5 stages of </w:t>
      </w:r>
      <w:r>
        <w:rPr>
          <w:rFonts w:asciiTheme="minorHAnsi" w:hAnsiTheme="minorHAnsi" w:cstheme="minorHAnsi"/>
          <w:sz w:val="24"/>
          <w:szCs w:val="24"/>
        </w:rPr>
        <w:t xml:space="preserve">work, to achieve our final goal </w:t>
      </w:r>
    </w:p>
    <w:p w14:paraId="0D1E56B7" w14:textId="6A669E95" w:rsidR="0022091C" w:rsidRPr="0022091C" w:rsidRDefault="0022091C" w:rsidP="0022091C">
      <w:pPr>
        <w:pStyle w:val="ListParagraph"/>
        <w:numPr>
          <w:ilvl w:val="0"/>
          <w:numId w:val="13"/>
        </w:numPr>
        <w:rPr>
          <w:rFonts w:asciiTheme="minorHAnsi" w:hAnsiTheme="minorHAnsi" w:cstheme="minorHAnsi"/>
          <w:sz w:val="24"/>
          <w:szCs w:val="24"/>
        </w:rPr>
      </w:pPr>
      <w:r w:rsidRPr="0022091C">
        <w:rPr>
          <w:rFonts w:asciiTheme="minorHAnsi" w:hAnsiTheme="minorHAnsi" w:cstheme="minorHAnsi"/>
          <w:noProof/>
          <w:sz w:val="24"/>
          <w:szCs w:val="24"/>
        </w:rPr>
        <w:drawing>
          <wp:anchor distT="0" distB="0" distL="114300" distR="114300" simplePos="0" relativeHeight="251695104" behindDoc="0" locked="0" layoutInCell="1" allowOverlap="1" wp14:anchorId="525820BE" wp14:editId="0E4E1DCF">
            <wp:simplePos x="0" y="0"/>
            <wp:positionH relativeFrom="column">
              <wp:posOffset>4473548</wp:posOffset>
            </wp:positionH>
            <wp:positionV relativeFrom="paragraph">
              <wp:posOffset>56902</wp:posOffset>
            </wp:positionV>
            <wp:extent cx="1604645" cy="1129030"/>
            <wp:effectExtent l="0" t="0" r="0" b="0"/>
            <wp:wrapSquare wrapText="bothSides"/>
            <wp:docPr id="27" name="Picture 2" descr="AB Sample Size Calculation in R - Towards Data Science">
              <a:extLst xmlns:a="http://schemas.openxmlformats.org/drawingml/2006/main">
                <a:ext uri="{FF2B5EF4-FFF2-40B4-BE49-F238E27FC236}">
                  <a16:creationId xmlns:a16="http://schemas.microsoft.com/office/drawing/2014/main" id="{8D0EA556-0E7C-4AF1-87CE-6948733F1E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2" descr="AB Sample Size Calculation in R - Towards Data Science">
                      <a:extLst>
                        <a:ext uri="{FF2B5EF4-FFF2-40B4-BE49-F238E27FC236}">
                          <a16:creationId xmlns:a16="http://schemas.microsoft.com/office/drawing/2014/main" id="{8D0EA556-0E7C-4AF1-87CE-6948733F1EF4}"/>
                        </a:ext>
                      </a:extLst>
                    </pic:cNvPr>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604645" cy="1129030"/>
                    </a:xfrm>
                    <a:prstGeom prst="rect">
                      <a:avLst/>
                    </a:prstGeom>
                    <a:noFill/>
                  </pic:spPr>
                </pic:pic>
              </a:graphicData>
            </a:graphic>
            <wp14:sizeRelH relativeFrom="margin">
              <wp14:pctWidth>0</wp14:pctWidth>
            </wp14:sizeRelH>
            <wp14:sizeRelV relativeFrom="margin">
              <wp14:pctHeight>0</wp14:pctHeight>
            </wp14:sizeRelV>
          </wp:anchor>
        </w:drawing>
      </w:r>
      <w:r w:rsidRPr="0022091C">
        <w:rPr>
          <w:rFonts w:asciiTheme="minorHAnsi" w:hAnsiTheme="minorHAnsi" w:cstheme="minorHAnsi"/>
          <w:sz w:val="24"/>
          <w:szCs w:val="24"/>
        </w:rPr>
        <w:t>S</w:t>
      </w:r>
      <w:r>
        <w:rPr>
          <w:rFonts w:asciiTheme="minorHAnsi" w:hAnsiTheme="minorHAnsi" w:cstheme="minorHAnsi"/>
          <w:sz w:val="24"/>
          <w:szCs w:val="24"/>
        </w:rPr>
        <w:t>ampling</w:t>
      </w:r>
      <w:r w:rsidRPr="0022091C">
        <w:rPr>
          <w:rFonts w:asciiTheme="minorHAnsi" w:hAnsiTheme="minorHAnsi" w:cstheme="minorHAnsi"/>
          <w:sz w:val="24"/>
          <w:szCs w:val="24"/>
        </w:rPr>
        <w:t>:</w:t>
      </w:r>
      <w:r>
        <w:rPr>
          <w:rFonts w:asciiTheme="minorHAnsi" w:hAnsiTheme="minorHAnsi" w:cstheme="minorHAnsi"/>
          <w:sz w:val="24"/>
          <w:szCs w:val="24"/>
        </w:rPr>
        <w:t xml:space="preserve"> </w:t>
      </w:r>
      <w:r w:rsidRPr="0022091C">
        <w:rPr>
          <w:rFonts w:asciiTheme="minorHAnsi" w:hAnsiTheme="minorHAnsi" w:cstheme="minorHAnsi"/>
          <w:sz w:val="24"/>
          <w:szCs w:val="24"/>
        </w:rPr>
        <w:t xml:space="preserve">We use the p4 programming language, to </w:t>
      </w:r>
      <w:r w:rsidRPr="0022091C">
        <w:rPr>
          <w:rFonts w:asciiTheme="minorHAnsi" w:hAnsiTheme="minorHAnsi" w:cstheme="minorHAnsi"/>
          <w:b/>
          <w:bCs/>
          <w:sz w:val="24"/>
          <w:szCs w:val="24"/>
        </w:rPr>
        <w:t>sample</w:t>
      </w:r>
      <w:r w:rsidRPr="0022091C">
        <w:rPr>
          <w:rFonts w:asciiTheme="minorHAnsi" w:hAnsiTheme="minorHAnsi" w:cstheme="minorHAnsi"/>
          <w:sz w:val="24"/>
          <w:szCs w:val="24"/>
        </w:rPr>
        <w:t xml:space="preserve"> packets at a pre-defined rate, and this would be the first stage of the travelling packets going through our augmented switch. This way, we would not have to collect information through </w:t>
      </w:r>
      <w:r w:rsidRPr="0022091C">
        <w:rPr>
          <w:rFonts w:asciiTheme="minorHAnsi" w:hAnsiTheme="minorHAnsi" w:cstheme="minorHAnsi"/>
          <w:b/>
          <w:bCs/>
          <w:sz w:val="24"/>
          <w:szCs w:val="24"/>
        </w:rPr>
        <w:t xml:space="preserve">every single packet </w:t>
      </w:r>
      <w:r w:rsidRPr="0022091C">
        <w:rPr>
          <w:rFonts w:asciiTheme="minorHAnsi" w:hAnsiTheme="minorHAnsi" w:cstheme="minorHAnsi"/>
          <w:sz w:val="24"/>
          <w:szCs w:val="24"/>
        </w:rPr>
        <w:t>that goes through the switch, but only through a subset of them.</w:t>
      </w:r>
    </w:p>
    <w:p w14:paraId="2D2B17E1" w14:textId="63E97A76" w:rsidR="0022091C" w:rsidRPr="0022091C" w:rsidRDefault="0022091C" w:rsidP="0022091C">
      <w:pPr>
        <w:pStyle w:val="ListParagraph"/>
        <w:ind w:firstLine="0"/>
        <w:rPr>
          <w:rFonts w:asciiTheme="minorHAnsi" w:hAnsiTheme="minorHAnsi" w:cstheme="minorHAnsi"/>
          <w:sz w:val="24"/>
          <w:szCs w:val="24"/>
        </w:rPr>
      </w:pPr>
      <w:r w:rsidRPr="0022091C">
        <w:rPr>
          <w:rFonts w:asciiTheme="minorHAnsi" w:hAnsiTheme="minorHAnsi" w:cstheme="minorHAnsi"/>
          <w:noProof/>
          <w:sz w:val="24"/>
          <w:szCs w:val="24"/>
        </w:rPr>
        <w:drawing>
          <wp:anchor distT="0" distB="0" distL="114300" distR="114300" simplePos="0" relativeHeight="251696128" behindDoc="0" locked="0" layoutInCell="1" allowOverlap="1" wp14:anchorId="0C3B5917" wp14:editId="4E627918">
            <wp:simplePos x="0" y="0"/>
            <wp:positionH relativeFrom="column">
              <wp:posOffset>4560598</wp:posOffset>
            </wp:positionH>
            <wp:positionV relativeFrom="paragraph">
              <wp:posOffset>136939</wp:posOffset>
            </wp:positionV>
            <wp:extent cx="1484630" cy="1113155"/>
            <wp:effectExtent l="0" t="0" r="1270" b="0"/>
            <wp:wrapSquare wrapText="bothSides"/>
            <wp:docPr id="28" name="Picture 8" descr="Man In Broken Mirror Clipart Numero Uno - Looking In Mirror ...">
              <a:extLst xmlns:a="http://schemas.openxmlformats.org/drawingml/2006/main">
                <a:ext uri="{FF2B5EF4-FFF2-40B4-BE49-F238E27FC236}">
                  <a16:creationId xmlns:a16="http://schemas.microsoft.com/office/drawing/2014/main" id="{D16FA355-2FCF-4D5A-AD78-D49B8E8218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8" descr="Man In Broken Mirror Clipart Numero Uno - Looking In Mirror ...">
                      <a:extLst>
                        <a:ext uri="{FF2B5EF4-FFF2-40B4-BE49-F238E27FC236}">
                          <a16:creationId xmlns:a16="http://schemas.microsoft.com/office/drawing/2014/main" id="{D16FA355-2FCF-4D5A-AD78-D49B8E82186A}"/>
                        </a:ext>
                      </a:extLst>
                    </pic:cNvPr>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1484630" cy="1113155"/>
                    </a:xfrm>
                    <a:prstGeom prst="rect">
                      <a:avLst/>
                    </a:prstGeom>
                    <a:noFill/>
                  </pic:spPr>
                </pic:pic>
              </a:graphicData>
            </a:graphic>
            <wp14:sizeRelH relativeFrom="margin">
              <wp14:pctWidth>0</wp14:pctWidth>
            </wp14:sizeRelH>
            <wp14:sizeRelV relativeFrom="margin">
              <wp14:pctHeight>0</wp14:pctHeight>
            </wp14:sizeRelV>
          </wp:anchor>
        </w:drawing>
      </w:r>
    </w:p>
    <w:p w14:paraId="525B72D8" w14:textId="68D1CD96" w:rsidR="0022091C" w:rsidRPr="0022091C" w:rsidRDefault="0022091C">
      <w:pPr>
        <w:pStyle w:val="ListParagraph"/>
        <w:numPr>
          <w:ilvl w:val="0"/>
          <w:numId w:val="13"/>
        </w:numPr>
        <w:rPr>
          <w:rFonts w:asciiTheme="minorHAnsi" w:hAnsiTheme="minorHAnsi" w:cstheme="minorHAnsi"/>
          <w:sz w:val="24"/>
          <w:szCs w:val="24"/>
        </w:rPr>
      </w:pPr>
      <w:r>
        <w:rPr>
          <w:rFonts w:asciiTheme="minorHAnsi" w:hAnsiTheme="minorHAnsi" w:cstheme="minorHAnsi"/>
          <w:sz w:val="24"/>
          <w:szCs w:val="24"/>
        </w:rPr>
        <w:t>Mirroring</w:t>
      </w:r>
      <w:r w:rsidRPr="0022091C">
        <w:rPr>
          <w:rFonts w:asciiTheme="minorHAnsi" w:hAnsiTheme="minorHAnsi" w:cstheme="minorHAnsi"/>
          <w:sz w:val="24"/>
          <w:szCs w:val="24"/>
        </w:rPr>
        <w:t xml:space="preserve">: We </w:t>
      </w:r>
      <w:r w:rsidRPr="0022091C">
        <w:rPr>
          <w:rFonts w:asciiTheme="minorHAnsi" w:hAnsiTheme="minorHAnsi" w:cstheme="minorHAnsi"/>
          <w:b/>
          <w:bCs/>
          <w:sz w:val="24"/>
          <w:szCs w:val="24"/>
        </w:rPr>
        <w:t xml:space="preserve">mirror </w:t>
      </w:r>
      <w:r w:rsidRPr="0022091C">
        <w:rPr>
          <w:rFonts w:asciiTheme="minorHAnsi" w:hAnsiTheme="minorHAnsi" w:cstheme="minorHAnsi"/>
          <w:sz w:val="24"/>
          <w:szCs w:val="24"/>
        </w:rPr>
        <w:t>those sampled packets on to a collecting unit. Mirroring is taking packet</w:t>
      </w:r>
      <w:r>
        <w:rPr>
          <w:rFonts w:asciiTheme="minorHAnsi" w:hAnsiTheme="minorHAnsi" w:cstheme="minorHAnsi"/>
          <w:sz w:val="24"/>
          <w:szCs w:val="24"/>
        </w:rPr>
        <w:t>s</w:t>
      </w:r>
      <w:r w:rsidRPr="0022091C">
        <w:rPr>
          <w:rFonts w:asciiTheme="minorHAnsi" w:hAnsiTheme="minorHAnsi" w:cstheme="minorHAnsi"/>
          <w:sz w:val="24"/>
          <w:szCs w:val="24"/>
        </w:rPr>
        <w:t xml:space="preserve"> going from one port in the switch to another, and transmit</w:t>
      </w:r>
      <w:r>
        <w:rPr>
          <w:rFonts w:asciiTheme="minorHAnsi" w:hAnsiTheme="minorHAnsi" w:cstheme="minorHAnsi"/>
          <w:sz w:val="24"/>
          <w:szCs w:val="24"/>
        </w:rPr>
        <w:t>ting</w:t>
      </w:r>
      <w:r w:rsidRPr="0022091C">
        <w:rPr>
          <w:rFonts w:asciiTheme="minorHAnsi" w:hAnsiTheme="minorHAnsi" w:cstheme="minorHAnsi"/>
          <w:sz w:val="24"/>
          <w:szCs w:val="24"/>
        </w:rPr>
        <w:t xml:space="preserve"> </w:t>
      </w:r>
      <w:proofErr w:type="gramStart"/>
      <w:r w:rsidRPr="0022091C">
        <w:rPr>
          <w:rFonts w:asciiTheme="minorHAnsi" w:hAnsiTheme="minorHAnsi" w:cstheme="minorHAnsi"/>
          <w:sz w:val="24"/>
          <w:szCs w:val="24"/>
        </w:rPr>
        <w:t>i</w:t>
      </w:r>
      <w:r>
        <w:rPr>
          <w:rFonts w:asciiTheme="minorHAnsi" w:hAnsiTheme="minorHAnsi" w:cstheme="minorHAnsi"/>
          <w:sz w:val="24"/>
          <w:szCs w:val="24"/>
        </w:rPr>
        <w:t>t</w:t>
      </w:r>
      <w:r w:rsidRPr="0022091C">
        <w:rPr>
          <w:rFonts w:asciiTheme="minorHAnsi" w:hAnsiTheme="minorHAnsi" w:cstheme="minorHAnsi"/>
          <w:sz w:val="24"/>
          <w:szCs w:val="24"/>
        </w:rPr>
        <w:t xml:space="preserve"> as a whole, to</w:t>
      </w:r>
      <w:proofErr w:type="gramEnd"/>
      <w:r w:rsidRPr="0022091C">
        <w:rPr>
          <w:rFonts w:asciiTheme="minorHAnsi" w:hAnsiTheme="minorHAnsi" w:cstheme="minorHAnsi"/>
          <w:sz w:val="24"/>
          <w:szCs w:val="24"/>
        </w:rPr>
        <w:t xml:space="preserve"> another port. </w:t>
      </w:r>
    </w:p>
    <w:p w14:paraId="3EBA54DE" w14:textId="3B437CBD" w:rsidR="0022091C" w:rsidRPr="0022091C" w:rsidRDefault="0022091C" w:rsidP="0022091C">
      <w:pPr>
        <w:ind w:left="0" w:firstLine="0"/>
        <w:rPr>
          <w:rFonts w:asciiTheme="minorHAnsi" w:hAnsiTheme="minorHAnsi" w:cstheme="minorHAnsi"/>
          <w:sz w:val="24"/>
          <w:szCs w:val="24"/>
        </w:rPr>
      </w:pPr>
      <w:r w:rsidRPr="0022091C">
        <w:rPr>
          <w:rFonts w:asciiTheme="minorHAnsi" w:hAnsiTheme="minorHAnsi" w:cstheme="minorHAnsi"/>
          <w:noProof/>
          <w:sz w:val="24"/>
          <w:szCs w:val="24"/>
        </w:rPr>
        <w:drawing>
          <wp:anchor distT="0" distB="0" distL="114300" distR="114300" simplePos="0" relativeHeight="251697152" behindDoc="0" locked="0" layoutInCell="1" allowOverlap="1" wp14:anchorId="02B8D5A7" wp14:editId="38641F3F">
            <wp:simplePos x="0" y="0"/>
            <wp:positionH relativeFrom="column">
              <wp:posOffset>4603750</wp:posOffset>
            </wp:positionH>
            <wp:positionV relativeFrom="paragraph">
              <wp:posOffset>158115</wp:posOffset>
            </wp:positionV>
            <wp:extent cx="1467485" cy="1197610"/>
            <wp:effectExtent l="0" t="0" r="0" b="2540"/>
            <wp:wrapSquare wrapText="bothSides"/>
            <wp:docPr id="29" name="Picture 29" descr="5000 pcs/ Carton Size #2 Empty Gelatin Joined Capsule Red &amp; yellow ...">
              <a:extLst xmlns:a="http://schemas.openxmlformats.org/drawingml/2006/main">
                <a:ext uri="{FF2B5EF4-FFF2-40B4-BE49-F238E27FC236}">
                  <a16:creationId xmlns:a16="http://schemas.microsoft.com/office/drawing/2014/main" id="{F473D44A-B865-4160-B51E-5FAF1B20524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5000 pcs/ Carton Size #2 Empty Gelatin Joined Capsule Red &amp; yellow ...">
                      <a:extLst>
                        <a:ext uri="{FF2B5EF4-FFF2-40B4-BE49-F238E27FC236}">
                          <a16:creationId xmlns:a16="http://schemas.microsoft.com/office/drawing/2014/main" id="{F473D44A-B865-4160-B51E-5FAF1B205249}"/>
                        </a:ext>
                      </a:extLst>
                    </pic:cNvP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467485" cy="1197610"/>
                    </a:xfrm>
                    <a:prstGeom prst="rect">
                      <a:avLst/>
                    </a:prstGeom>
                    <a:noFill/>
                  </pic:spPr>
                </pic:pic>
              </a:graphicData>
            </a:graphic>
            <wp14:sizeRelH relativeFrom="margin">
              <wp14:pctWidth>0</wp14:pctWidth>
            </wp14:sizeRelH>
            <wp14:sizeRelV relativeFrom="margin">
              <wp14:pctHeight>0</wp14:pctHeight>
            </wp14:sizeRelV>
          </wp:anchor>
        </w:drawing>
      </w:r>
    </w:p>
    <w:p w14:paraId="4832E2BF" w14:textId="73E57FB4" w:rsidR="0022091C" w:rsidRPr="0022091C" w:rsidRDefault="00E67E03">
      <w:pPr>
        <w:pStyle w:val="ListParagraph"/>
        <w:numPr>
          <w:ilvl w:val="0"/>
          <w:numId w:val="13"/>
        </w:numPr>
        <w:rPr>
          <w:rFonts w:asciiTheme="minorHAnsi" w:hAnsiTheme="minorHAnsi" w:cstheme="minorHAnsi"/>
          <w:sz w:val="24"/>
          <w:szCs w:val="24"/>
        </w:rPr>
      </w:pPr>
      <w:r>
        <w:rPr>
          <w:rFonts w:asciiTheme="minorHAnsi" w:hAnsiTheme="minorHAnsi" w:cstheme="minorHAnsi"/>
          <w:sz w:val="24"/>
          <w:szCs w:val="24"/>
        </w:rPr>
        <w:t>Tunneling</w:t>
      </w:r>
      <w:r w:rsidR="0022091C" w:rsidRPr="0022091C">
        <w:rPr>
          <w:rFonts w:asciiTheme="minorHAnsi" w:hAnsiTheme="minorHAnsi" w:cstheme="minorHAnsi"/>
          <w:sz w:val="24"/>
          <w:szCs w:val="24"/>
        </w:rPr>
        <w:t>:</w:t>
      </w:r>
      <w:r w:rsidR="0022091C">
        <w:rPr>
          <w:rFonts w:asciiTheme="minorHAnsi" w:hAnsiTheme="minorHAnsi" w:cstheme="minorHAnsi"/>
          <w:sz w:val="24"/>
          <w:szCs w:val="24"/>
        </w:rPr>
        <w:t xml:space="preserve"> </w:t>
      </w:r>
      <w:r w:rsidR="0022091C" w:rsidRPr="0022091C">
        <w:rPr>
          <w:rFonts w:asciiTheme="minorHAnsi" w:hAnsiTheme="minorHAnsi" w:cstheme="minorHAnsi"/>
          <w:sz w:val="24"/>
          <w:szCs w:val="24"/>
        </w:rPr>
        <w:t xml:space="preserve">Finally, we could </w:t>
      </w:r>
      <w:r w:rsidR="0022091C" w:rsidRPr="0022091C">
        <w:rPr>
          <w:rFonts w:asciiTheme="minorHAnsi" w:hAnsiTheme="minorHAnsi" w:cstheme="minorHAnsi"/>
          <w:b/>
          <w:bCs/>
          <w:sz w:val="24"/>
          <w:szCs w:val="24"/>
        </w:rPr>
        <w:t>wrap</w:t>
      </w:r>
      <w:r w:rsidR="0022091C" w:rsidRPr="0022091C">
        <w:rPr>
          <w:rFonts w:asciiTheme="minorHAnsi" w:hAnsiTheme="minorHAnsi" w:cstheme="minorHAnsi"/>
          <w:sz w:val="24"/>
          <w:szCs w:val="24"/>
        </w:rPr>
        <w:t xml:space="preserve"> those mirrored packets </w:t>
      </w:r>
      <w:r w:rsidR="0022091C" w:rsidRPr="0022091C">
        <w:rPr>
          <w:rFonts w:asciiTheme="minorHAnsi" w:hAnsiTheme="minorHAnsi" w:cstheme="minorHAnsi"/>
          <w:b/>
          <w:bCs/>
          <w:sz w:val="24"/>
          <w:szCs w:val="24"/>
        </w:rPr>
        <w:t>with useful telemetric information</w:t>
      </w:r>
      <w:r w:rsidR="0022091C" w:rsidRPr="0022091C">
        <w:rPr>
          <w:rFonts w:asciiTheme="minorHAnsi" w:hAnsiTheme="minorHAnsi" w:cstheme="minorHAnsi"/>
          <w:sz w:val="24"/>
          <w:szCs w:val="24"/>
        </w:rPr>
        <w:t>. Mellanox’s Spectrum-2 support</w:t>
      </w:r>
      <w:r>
        <w:rPr>
          <w:rFonts w:asciiTheme="minorHAnsi" w:hAnsiTheme="minorHAnsi" w:cstheme="minorHAnsi"/>
          <w:sz w:val="24"/>
          <w:szCs w:val="24"/>
        </w:rPr>
        <w:t>s</w:t>
      </w:r>
      <w:r w:rsidR="0022091C" w:rsidRPr="0022091C">
        <w:rPr>
          <w:rFonts w:asciiTheme="minorHAnsi" w:hAnsiTheme="minorHAnsi" w:cstheme="minorHAnsi"/>
          <w:sz w:val="24"/>
          <w:szCs w:val="24"/>
        </w:rPr>
        <w:t xml:space="preserve"> Generic Routing Encapsulation</w:t>
      </w:r>
      <w:r>
        <w:rPr>
          <w:rFonts w:asciiTheme="minorHAnsi" w:hAnsiTheme="minorHAnsi" w:cstheme="minorHAnsi"/>
          <w:sz w:val="24"/>
          <w:szCs w:val="24"/>
        </w:rPr>
        <w:t xml:space="preserve"> </w:t>
      </w:r>
      <w:bookmarkStart w:id="8" w:name="_Hlk50496399"/>
      <w:r>
        <w:rPr>
          <w:rFonts w:asciiTheme="minorHAnsi" w:hAnsiTheme="minorHAnsi" w:cstheme="minorHAnsi"/>
          <w:sz w:val="24"/>
          <w:szCs w:val="24"/>
        </w:rPr>
        <w:t>(GRE)</w:t>
      </w:r>
      <w:r w:rsidR="0022091C" w:rsidRPr="0022091C">
        <w:rPr>
          <w:rFonts w:asciiTheme="minorHAnsi" w:hAnsiTheme="minorHAnsi" w:cstheme="minorHAnsi"/>
          <w:sz w:val="24"/>
          <w:szCs w:val="24"/>
        </w:rPr>
        <w:t xml:space="preserve">, </w:t>
      </w:r>
      <w:bookmarkEnd w:id="8"/>
      <w:r w:rsidR="0022091C" w:rsidRPr="0022091C">
        <w:rPr>
          <w:rFonts w:asciiTheme="minorHAnsi" w:hAnsiTheme="minorHAnsi" w:cstheme="minorHAnsi"/>
          <w:sz w:val="24"/>
          <w:szCs w:val="24"/>
        </w:rPr>
        <w:t>a tunneling protocol developed by Cisco, that can encapsulate a wide variety of network layer protocols</w:t>
      </w:r>
    </w:p>
    <w:p w14:paraId="344AB845" w14:textId="084E4B18" w:rsidR="0022091C" w:rsidRPr="0022091C" w:rsidRDefault="0022091C" w:rsidP="0022091C">
      <w:pPr>
        <w:pStyle w:val="ListParagraph"/>
        <w:rPr>
          <w:rFonts w:asciiTheme="minorHAnsi" w:hAnsiTheme="minorHAnsi" w:cstheme="minorHAnsi"/>
          <w:sz w:val="24"/>
          <w:szCs w:val="24"/>
        </w:rPr>
      </w:pPr>
      <w:r w:rsidRPr="0022091C">
        <w:rPr>
          <w:rFonts w:asciiTheme="minorHAnsi" w:hAnsiTheme="minorHAnsi" w:cstheme="minorHAnsi"/>
          <w:noProof/>
          <w:sz w:val="24"/>
          <w:szCs w:val="24"/>
        </w:rPr>
        <w:drawing>
          <wp:anchor distT="0" distB="0" distL="114300" distR="114300" simplePos="0" relativeHeight="251698176" behindDoc="0" locked="0" layoutInCell="1" allowOverlap="1" wp14:anchorId="7B22F832" wp14:editId="7137182E">
            <wp:simplePos x="0" y="0"/>
            <wp:positionH relativeFrom="column">
              <wp:posOffset>4623905</wp:posOffset>
            </wp:positionH>
            <wp:positionV relativeFrom="paragraph">
              <wp:posOffset>87961</wp:posOffset>
            </wp:positionV>
            <wp:extent cx="1557655" cy="1335405"/>
            <wp:effectExtent l="0" t="0" r="4445" b="0"/>
            <wp:wrapSquare wrapText="bothSides"/>
            <wp:docPr id="30" name="Picture 14" descr="How to Analyze Free-Form Text Data from Surveys | Displayr">
              <a:extLst xmlns:a="http://schemas.openxmlformats.org/drawingml/2006/main">
                <a:ext uri="{FF2B5EF4-FFF2-40B4-BE49-F238E27FC236}">
                  <a16:creationId xmlns:a16="http://schemas.microsoft.com/office/drawing/2014/main" id="{D41238EC-1D59-491D-95CD-0A520AD221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 descr="How to Analyze Free-Form Text Data from Surveys | Displayr">
                      <a:extLst>
                        <a:ext uri="{FF2B5EF4-FFF2-40B4-BE49-F238E27FC236}">
                          <a16:creationId xmlns:a16="http://schemas.microsoft.com/office/drawing/2014/main" id="{D41238EC-1D59-491D-95CD-0A520AD22175}"/>
                        </a:ext>
                      </a:extLst>
                    </pic:cNvPr>
                    <pic:cNvPicPr>
                      <a:picLocks noChangeAspect="1" noChangeArrowheads="1"/>
                    </pic:cNvPicPr>
                  </pic:nvPicPr>
                  <pic:blipFill rotWithShape="1">
                    <a:blip r:embed="rId17" cstate="print">
                      <a:extLst>
                        <a:ext uri="{28A0092B-C50C-407E-A947-70E740481C1C}">
                          <a14:useLocalDpi xmlns:a14="http://schemas.microsoft.com/office/drawing/2010/main" val="0"/>
                        </a:ext>
                      </a:extLst>
                    </a:blip>
                    <a:srcRect l="12048"/>
                    <a:stretch/>
                  </pic:blipFill>
                  <pic:spPr bwMode="auto">
                    <a:xfrm>
                      <a:off x="0" y="0"/>
                      <a:ext cx="1557655" cy="1335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3AC2808" w14:textId="5BE5572D" w:rsidR="0022091C" w:rsidRPr="0022091C" w:rsidRDefault="0022091C" w:rsidP="0022091C">
      <w:pPr>
        <w:pStyle w:val="ListParagraph"/>
        <w:ind w:firstLine="0"/>
        <w:rPr>
          <w:rFonts w:asciiTheme="minorHAnsi" w:hAnsiTheme="minorHAnsi" w:cstheme="minorHAnsi"/>
          <w:sz w:val="24"/>
          <w:szCs w:val="24"/>
        </w:rPr>
      </w:pPr>
    </w:p>
    <w:p w14:paraId="6AB13444" w14:textId="52DC0D1F" w:rsidR="0022091C" w:rsidRPr="0022091C" w:rsidRDefault="0022091C" w:rsidP="0022091C">
      <w:pPr>
        <w:pStyle w:val="ListParagraph"/>
        <w:numPr>
          <w:ilvl w:val="0"/>
          <w:numId w:val="13"/>
        </w:numPr>
        <w:rPr>
          <w:rFonts w:asciiTheme="minorHAnsi" w:hAnsiTheme="minorHAnsi" w:cstheme="minorHAnsi"/>
          <w:sz w:val="24"/>
          <w:szCs w:val="24"/>
        </w:rPr>
      </w:pPr>
      <w:proofErr w:type="gramStart"/>
      <w:r w:rsidRPr="0022091C">
        <w:rPr>
          <w:rFonts w:asciiTheme="minorHAnsi" w:hAnsiTheme="minorHAnsi" w:cstheme="minorHAnsi"/>
          <w:sz w:val="24"/>
          <w:szCs w:val="24"/>
        </w:rPr>
        <w:t>Analyze</w:t>
      </w:r>
      <w:r w:rsidRPr="0022091C">
        <w:t xml:space="preserve"> </w:t>
      </w:r>
      <w:r w:rsidRPr="0022091C">
        <w:rPr>
          <w:rFonts w:asciiTheme="minorHAnsi" w:hAnsiTheme="minorHAnsi" w:cstheme="minorHAnsi"/>
          <w:sz w:val="24"/>
          <w:szCs w:val="24"/>
        </w:rPr>
        <w:t>:</w:t>
      </w:r>
      <w:proofErr w:type="gramEnd"/>
      <w:r w:rsidRPr="0022091C">
        <w:rPr>
          <w:rFonts w:asciiTheme="minorHAnsi" w:hAnsiTheme="minorHAnsi" w:cstheme="minorHAnsi"/>
          <w:sz w:val="24"/>
          <w:szCs w:val="24"/>
        </w:rPr>
        <w:t xml:space="preserve"> </w:t>
      </w:r>
      <w:r>
        <w:rPr>
          <w:rFonts w:asciiTheme="minorHAnsi" w:hAnsiTheme="minorHAnsi" w:cstheme="minorHAnsi"/>
          <w:sz w:val="24"/>
          <w:szCs w:val="24"/>
        </w:rPr>
        <w:t>O</w:t>
      </w:r>
      <w:r w:rsidRPr="0022091C">
        <w:rPr>
          <w:rFonts w:asciiTheme="minorHAnsi" w:hAnsiTheme="minorHAnsi" w:cstheme="minorHAnsi"/>
          <w:sz w:val="24"/>
          <w:szCs w:val="24"/>
        </w:rPr>
        <w:t>nce holding all the necessary information and triggered by the user, experiencing congestion, the collector uses the mirrored information to analyze the source, destination, and other information arriving , separating wanted, user flows from congesting flows.</w:t>
      </w:r>
    </w:p>
    <w:p w14:paraId="7EC7C6EC" w14:textId="5A2FE524" w:rsidR="0022091C" w:rsidRPr="0022091C" w:rsidRDefault="0022091C" w:rsidP="0022091C">
      <w:pPr>
        <w:pStyle w:val="ListParagraph"/>
        <w:rPr>
          <w:rFonts w:asciiTheme="minorHAnsi" w:hAnsiTheme="minorHAnsi" w:cstheme="minorHAnsi"/>
          <w:sz w:val="24"/>
          <w:szCs w:val="24"/>
        </w:rPr>
      </w:pPr>
      <w:r w:rsidRPr="0022091C">
        <w:rPr>
          <w:rFonts w:asciiTheme="minorHAnsi" w:hAnsiTheme="minorHAnsi" w:cstheme="minorHAnsi"/>
          <w:noProof/>
          <w:sz w:val="24"/>
          <w:szCs w:val="24"/>
        </w:rPr>
        <w:drawing>
          <wp:anchor distT="0" distB="0" distL="114300" distR="114300" simplePos="0" relativeHeight="251699200" behindDoc="0" locked="0" layoutInCell="1" allowOverlap="1" wp14:anchorId="3E02650C" wp14:editId="2CFB18AF">
            <wp:simplePos x="0" y="0"/>
            <wp:positionH relativeFrom="column">
              <wp:posOffset>4726940</wp:posOffset>
            </wp:positionH>
            <wp:positionV relativeFrom="paragraph">
              <wp:posOffset>123190</wp:posOffset>
            </wp:positionV>
            <wp:extent cx="1343025" cy="1172845"/>
            <wp:effectExtent l="133350" t="114300" r="123825" b="160655"/>
            <wp:wrapSquare wrapText="bothSides"/>
            <wp:docPr id="31" name="Picture 12">
              <a:extLst xmlns:a="http://schemas.openxmlformats.org/drawingml/2006/main">
                <a:ext uri="{FF2B5EF4-FFF2-40B4-BE49-F238E27FC236}">
                  <a16:creationId xmlns:a16="http://schemas.microsoft.com/office/drawing/2014/main" id="{217B865E-DBAE-4DAD-B235-3209932B6CD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217B865E-DBAE-4DAD-B235-3209932B6CD4}"/>
                        </a:ext>
                      </a:extLst>
                    </pic:cNvPr>
                    <pic:cNvPicPr>
                      <a:picLocks noChangeAspect="1"/>
                    </pic:cNvPicPr>
                  </pic:nvPicPr>
                  <pic:blipFill rotWithShape="1">
                    <a:blip r:embed="rId18" cstate="print">
                      <a:extLst>
                        <a:ext uri="{28A0092B-C50C-407E-A947-70E740481C1C}">
                          <a14:useLocalDpi xmlns:a14="http://schemas.microsoft.com/office/drawing/2010/main" val="0"/>
                        </a:ext>
                      </a:extLst>
                    </a:blip>
                    <a:srcRect l="10802" t="22613" r="14230" b="-1540"/>
                    <a:stretch/>
                  </pic:blipFill>
                  <pic:spPr bwMode="auto">
                    <a:xfrm>
                      <a:off x="0" y="0"/>
                      <a:ext cx="1343025" cy="1172845"/>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0E11EA0" w14:textId="6FC9045D" w:rsidR="0022091C" w:rsidRPr="0022091C" w:rsidRDefault="0022091C" w:rsidP="0022091C">
      <w:pPr>
        <w:pStyle w:val="ListParagraph"/>
        <w:numPr>
          <w:ilvl w:val="0"/>
          <w:numId w:val="13"/>
        </w:numPr>
        <w:rPr>
          <w:rFonts w:asciiTheme="minorHAnsi" w:hAnsiTheme="minorHAnsi" w:cstheme="minorHAnsi"/>
          <w:sz w:val="24"/>
          <w:szCs w:val="24"/>
        </w:rPr>
      </w:pPr>
      <w:r w:rsidRPr="0022091C">
        <w:rPr>
          <w:rFonts w:asciiTheme="minorHAnsi" w:hAnsiTheme="minorHAnsi" w:cstheme="minorHAnsi"/>
          <w:sz w:val="24"/>
          <w:szCs w:val="24"/>
        </w:rPr>
        <w:t>Present:</w:t>
      </w:r>
      <w:r>
        <w:rPr>
          <w:rFonts w:asciiTheme="minorHAnsi" w:hAnsiTheme="minorHAnsi" w:cstheme="minorHAnsi"/>
          <w:sz w:val="24"/>
          <w:szCs w:val="24"/>
        </w:rPr>
        <w:t xml:space="preserve"> </w:t>
      </w:r>
      <w:r w:rsidRPr="0022091C">
        <w:rPr>
          <w:rFonts w:asciiTheme="minorHAnsi" w:hAnsiTheme="minorHAnsi" w:cstheme="minorHAnsi"/>
          <w:sz w:val="24"/>
          <w:szCs w:val="24"/>
        </w:rPr>
        <w:t xml:space="preserve">The information collected and analyzed by the collector is shown in a </w:t>
      </w:r>
      <w:proofErr w:type="spellStart"/>
      <w:r w:rsidRPr="0022091C">
        <w:rPr>
          <w:rFonts w:asciiTheme="minorHAnsi" w:hAnsiTheme="minorHAnsi" w:cstheme="minorHAnsi"/>
          <w:sz w:val="24"/>
          <w:szCs w:val="24"/>
        </w:rPr>
        <w:t>user</w:t>
      </w:r>
      <w:r w:rsidR="00CD61F9">
        <w:rPr>
          <w:rFonts w:asciiTheme="minorHAnsi" w:hAnsiTheme="minorHAnsi" w:cstheme="minorHAnsi"/>
          <w:sz w:val="24"/>
          <w:szCs w:val="24"/>
        </w:rPr>
        <w:t>f</w:t>
      </w:r>
      <w:r w:rsidRPr="0022091C">
        <w:rPr>
          <w:rFonts w:asciiTheme="minorHAnsi" w:hAnsiTheme="minorHAnsi" w:cstheme="minorHAnsi"/>
          <w:sz w:val="24"/>
          <w:szCs w:val="24"/>
        </w:rPr>
        <w:t>riendly</w:t>
      </w:r>
      <w:proofErr w:type="spellEnd"/>
      <w:r w:rsidRPr="0022091C">
        <w:rPr>
          <w:rFonts w:asciiTheme="minorHAnsi" w:hAnsiTheme="minorHAnsi" w:cstheme="minorHAnsi"/>
          <w:sz w:val="24"/>
          <w:szCs w:val="24"/>
        </w:rPr>
        <w:t xml:space="preserve"> GUI that presents the info, including the user’s </w:t>
      </w:r>
      <w:r w:rsidR="00E67E03">
        <w:rPr>
          <w:rFonts w:asciiTheme="minorHAnsi" w:hAnsiTheme="minorHAnsi" w:cstheme="minorHAnsi"/>
          <w:sz w:val="24"/>
          <w:szCs w:val="24"/>
        </w:rPr>
        <w:t>5-</w:t>
      </w:r>
      <w:r w:rsidRPr="0022091C">
        <w:rPr>
          <w:rFonts w:asciiTheme="minorHAnsi" w:hAnsiTheme="minorHAnsi" w:cstheme="minorHAnsi"/>
          <w:sz w:val="24"/>
          <w:szCs w:val="24"/>
        </w:rPr>
        <w:t>tuple, the congested port and the various flows that go through it</w:t>
      </w:r>
    </w:p>
    <w:p w14:paraId="5DA514C1" w14:textId="66556C96" w:rsidR="0022091C" w:rsidRPr="00A20D52" w:rsidRDefault="0022091C" w:rsidP="00A20D52">
      <w:pPr>
        <w:ind w:left="0" w:firstLine="0"/>
        <w:rPr>
          <w:rFonts w:asciiTheme="minorHAnsi" w:hAnsiTheme="minorHAnsi" w:cstheme="minorHAnsi"/>
          <w:rtl/>
        </w:rPr>
        <w:sectPr w:rsidR="0022091C" w:rsidRPr="00A20D52" w:rsidSect="001002D7">
          <w:headerReference w:type="even" r:id="rId19"/>
          <w:headerReference w:type="default" r:id="rId20"/>
          <w:footerReference w:type="default" r:id="rId21"/>
          <w:headerReference w:type="first" r:id="rId22"/>
          <w:pgSz w:w="12240" w:h="15840"/>
          <w:pgMar w:top="1514" w:right="1447" w:bottom="1590" w:left="1440" w:header="57" w:footer="283" w:gutter="0"/>
          <w:pgNumType w:start="1"/>
          <w:cols w:space="720"/>
          <w:titlePg/>
          <w:docGrid w:linePitch="286"/>
        </w:sectPr>
      </w:pPr>
    </w:p>
    <w:p w14:paraId="211A0AA1" w14:textId="414255E1" w:rsidR="004F2109" w:rsidRPr="00673759" w:rsidRDefault="0022091C" w:rsidP="00673759">
      <w:pPr>
        <w:pStyle w:val="Heading1"/>
        <w:spacing w:after="91"/>
        <w:ind w:left="-5"/>
        <w:rPr>
          <w:rFonts w:asciiTheme="minorHAnsi" w:hAnsiTheme="minorHAnsi" w:cstheme="minorHAnsi"/>
          <w:b/>
          <w:bCs/>
          <w:sz w:val="56"/>
          <w:szCs w:val="56"/>
        </w:rPr>
      </w:pPr>
      <w:bookmarkStart w:id="9" w:name="_Toc48407001"/>
      <w:r>
        <w:rPr>
          <w:rFonts w:asciiTheme="minorHAnsi" w:hAnsiTheme="minorHAnsi" w:cstheme="minorHAnsi"/>
          <w:b/>
          <w:bCs/>
          <w:sz w:val="56"/>
          <w:szCs w:val="56"/>
        </w:rPr>
        <w:lastRenderedPageBreak/>
        <w:t>Components</w:t>
      </w:r>
      <w:bookmarkEnd w:id="9"/>
      <w:r w:rsidRPr="009B032B">
        <w:rPr>
          <w:rFonts w:asciiTheme="minorHAnsi" w:hAnsiTheme="minorHAnsi" w:cstheme="minorHAnsi"/>
          <w:b/>
          <w:bCs/>
          <w:sz w:val="56"/>
          <w:szCs w:val="56"/>
        </w:rPr>
        <w:t xml:space="preserve"> </w:t>
      </w:r>
    </w:p>
    <w:p w14:paraId="7F16919C" w14:textId="77777777" w:rsidR="004F2109" w:rsidRPr="00B70421" w:rsidRDefault="00517646">
      <w:pPr>
        <w:pStyle w:val="Heading2"/>
        <w:ind w:left="-5"/>
        <w:rPr>
          <w:rFonts w:asciiTheme="minorHAnsi" w:hAnsiTheme="minorHAnsi" w:cstheme="minorHAnsi"/>
          <w:color w:val="B965A7"/>
        </w:rPr>
      </w:pPr>
      <w:bookmarkStart w:id="10" w:name="_Toc48407002"/>
      <w:r w:rsidRPr="00B70421">
        <w:rPr>
          <w:rFonts w:asciiTheme="minorHAnsi" w:hAnsiTheme="minorHAnsi" w:cstheme="minorHAnsi"/>
          <w:color w:val="B965A7"/>
        </w:rPr>
        <w:t>Physical Components</w:t>
      </w:r>
      <w:bookmarkEnd w:id="10"/>
      <w:r w:rsidRPr="00B70421">
        <w:rPr>
          <w:rFonts w:asciiTheme="minorHAnsi" w:hAnsiTheme="minorHAnsi" w:cstheme="minorHAnsi"/>
          <w:color w:val="B965A7"/>
        </w:rPr>
        <w:t xml:space="preserve"> </w:t>
      </w:r>
    </w:p>
    <w:p w14:paraId="1FDD06AF" w14:textId="64965690" w:rsidR="004F2109" w:rsidRDefault="00517646">
      <w:pPr>
        <w:spacing w:after="56" w:line="259" w:lineRule="auto"/>
        <w:ind w:left="0" w:firstLine="0"/>
        <w:rPr>
          <w:rFonts w:asciiTheme="minorHAnsi" w:hAnsiTheme="minorHAnsi" w:cstheme="minorHAnsi"/>
          <w:i/>
          <w:sz w:val="24"/>
        </w:rPr>
      </w:pPr>
      <w:r w:rsidRPr="00BB1914">
        <w:rPr>
          <w:rFonts w:asciiTheme="minorHAnsi" w:hAnsiTheme="minorHAnsi" w:cstheme="minorHAnsi"/>
          <w:i/>
          <w:sz w:val="24"/>
        </w:rPr>
        <w:t xml:space="preserve"> </w:t>
      </w:r>
    </w:p>
    <w:p w14:paraId="7683CE3E" w14:textId="77777777" w:rsidR="00673759" w:rsidRPr="00BB1914" w:rsidRDefault="00673759">
      <w:pPr>
        <w:spacing w:after="56" w:line="259" w:lineRule="auto"/>
        <w:ind w:left="0" w:firstLine="0"/>
        <w:rPr>
          <w:rFonts w:asciiTheme="minorHAnsi" w:hAnsiTheme="minorHAnsi" w:cstheme="minorHAnsi"/>
        </w:rPr>
      </w:pPr>
    </w:p>
    <w:p w14:paraId="7D562889" w14:textId="1749E121" w:rsidR="004F2109" w:rsidRPr="00BB1914" w:rsidRDefault="00E67E03">
      <w:pPr>
        <w:spacing w:after="0" w:line="259" w:lineRule="auto"/>
        <w:ind w:left="0" w:firstLine="0"/>
        <w:rPr>
          <w:rFonts w:asciiTheme="minorHAnsi" w:hAnsiTheme="minorHAnsi" w:cstheme="minorHAnsi"/>
        </w:rPr>
      </w:pPr>
      <w:commentRangeStart w:id="11"/>
      <w:commentRangeEnd w:id="11"/>
      <w:r>
        <w:rPr>
          <w:rStyle w:val="CommentReference"/>
        </w:rPr>
        <w:commentReference w:id="11"/>
      </w:r>
      <w:r w:rsidR="00517646" w:rsidRPr="00BB1914">
        <w:rPr>
          <w:rFonts w:asciiTheme="minorHAnsi" w:hAnsiTheme="minorHAnsi" w:cstheme="minorHAnsi"/>
          <w:i/>
          <w:sz w:val="24"/>
        </w:rPr>
        <w:t xml:space="preserve"> </w:t>
      </w:r>
    </w:p>
    <w:p w14:paraId="70D290F7" w14:textId="77777777" w:rsidR="00673759" w:rsidRPr="00BA19FC" w:rsidRDefault="00673759" w:rsidP="00673759">
      <w:pPr>
        <w:spacing w:after="0" w:line="259" w:lineRule="auto"/>
        <w:ind w:left="0" w:firstLine="0"/>
        <w:rPr>
          <w:b/>
          <w:bCs/>
          <w:sz w:val="24"/>
          <w:szCs w:val="24"/>
        </w:rPr>
      </w:pPr>
      <w:bookmarkStart w:id="12" w:name="_Toc48407003"/>
      <w:r w:rsidRPr="00BA19FC">
        <w:rPr>
          <w:b/>
          <w:bCs/>
          <w:sz w:val="24"/>
          <w:szCs w:val="24"/>
        </w:rPr>
        <w:t xml:space="preserve">Mellanox SN3700 (Spectrum-2) </w:t>
      </w:r>
    </w:p>
    <w:p w14:paraId="59104865" w14:textId="6E03094F" w:rsidR="00673759" w:rsidRPr="00BA19FC" w:rsidRDefault="00673759" w:rsidP="00673759">
      <w:pPr>
        <w:spacing w:after="0" w:line="259" w:lineRule="auto"/>
        <w:ind w:left="0" w:firstLine="0"/>
        <w:rPr>
          <w:sz w:val="24"/>
          <w:szCs w:val="24"/>
        </w:rPr>
      </w:pPr>
      <w:r>
        <w:rPr>
          <w:noProof/>
        </w:rPr>
        <w:drawing>
          <wp:anchor distT="0" distB="0" distL="114300" distR="114300" simplePos="0" relativeHeight="251712512" behindDoc="1" locked="0" layoutInCell="1" allowOverlap="1" wp14:anchorId="721612E8" wp14:editId="40E1C4FD">
            <wp:simplePos x="0" y="0"/>
            <wp:positionH relativeFrom="column">
              <wp:posOffset>4155113</wp:posOffset>
            </wp:positionH>
            <wp:positionV relativeFrom="paragraph">
              <wp:posOffset>85128</wp:posOffset>
            </wp:positionV>
            <wp:extent cx="2417461" cy="634308"/>
            <wp:effectExtent l="0" t="0" r="1905" b="0"/>
            <wp:wrapTight wrapText="bothSides">
              <wp:wrapPolygon edited="0">
                <wp:start x="8000" y="0"/>
                <wp:lineTo x="681" y="1299"/>
                <wp:lineTo x="0" y="1948"/>
                <wp:lineTo x="0" y="15583"/>
                <wp:lineTo x="4766" y="20778"/>
                <wp:lineTo x="9191" y="20778"/>
                <wp:lineTo x="15489" y="20778"/>
                <wp:lineTo x="17702" y="20778"/>
                <wp:lineTo x="21447" y="14285"/>
                <wp:lineTo x="21447" y="3896"/>
                <wp:lineTo x="20255" y="1948"/>
                <wp:lineTo x="15149" y="0"/>
                <wp:lineTo x="8000" y="0"/>
              </wp:wrapPolygon>
            </wp:wrapTight>
            <wp:docPr id="1066" name="Picture 1066"/>
            <wp:cNvGraphicFramePr/>
            <a:graphic xmlns:a="http://schemas.openxmlformats.org/drawingml/2006/main">
              <a:graphicData uri="http://schemas.openxmlformats.org/drawingml/2006/picture">
                <pic:pic xmlns:pic="http://schemas.openxmlformats.org/drawingml/2006/picture">
                  <pic:nvPicPr>
                    <pic:cNvPr id="1066" name="Picture 1066"/>
                    <pic:cNvPicPr/>
                  </pic:nvPicPr>
                  <pic:blipFill>
                    <a:blip r:embed="rId26"/>
                    <a:stretch>
                      <a:fillRect/>
                    </a:stretch>
                  </pic:blipFill>
                  <pic:spPr>
                    <a:xfrm>
                      <a:off x="0" y="0"/>
                      <a:ext cx="2417461" cy="634308"/>
                    </a:xfrm>
                    <a:prstGeom prst="rect">
                      <a:avLst/>
                    </a:prstGeom>
                  </pic:spPr>
                </pic:pic>
              </a:graphicData>
            </a:graphic>
          </wp:anchor>
        </w:drawing>
      </w:r>
      <w:r w:rsidRPr="00BA19FC">
        <w:rPr>
          <w:sz w:val="24"/>
          <w:szCs w:val="24"/>
        </w:rPr>
        <w:t>The newer Mellanox switch model, supporting hardware-calculated telemetry, P4 language deployment, and more… It is essentially the core component of our project.</w:t>
      </w:r>
    </w:p>
    <w:p w14:paraId="4596133C" w14:textId="331FB953" w:rsidR="00673759" w:rsidRPr="00BA19FC" w:rsidRDefault="00673759" w:rsidP="00673759">
      <w:pPr>
        <w:spacing w:after="160" w:line="259" w:lineRule="auto"/>
        <w:ind w:left="0" w:firstLine="0"/>
        <w:rPr>
          <w:sz w:val="24"/>
          <w:szCs w:val="24"/>
        </w:rPr>
      </w:pPr>
      <w:r w:rsidRPr="00BA19FC">
        <w:rPr>
          <w:sz w:val="24"/>
          <w:szCs w:val="24"/>
        </w:rPr>
        <w:t>Our p4 program runs on this switch, updated dynamically using P4RT. The switch both forwards the packets to second switch and mirrors them the collector as well</w:t>
      </w:r>
    </w:p>
    <w:p w14:paraId="00739C9D" w14:textId="398C0AFF" w:rsidR="00673759" w:rsidRDefault="00673759" w:rsidP="00673759">
      <w:pPr>
        <w:spacing w:after="0" w:line="259" w:lineRule="auto"/>
        <w:ind w:left="0" w:firstLine="0"/>
        <w:rPr>
          <w:b/>
          <w:bCs/>
          <w:sz w:val="24"/>
          <w:szCs w:val="24"/>
        </w:rPr>
      </w:pPr>
    </w:p>
    <w:p w14:paraId="4C8EB6D2" w14:textId="77777777" w:rsidR="00673759" w:rsidRDefault="00673759" w:rsidP="00673759">
      <w:pPr>
        <w:spacing w:after="0" w:line="259" w:lineRule="auto"/>
        <w:ind w:left="0" w:firstLine="0"/>
        <w:rPr>
          <w:b/>
          <w:bCs/>
          <w:sz w:val="24"/>
          <w:szCs w:val="24"/>
        </w:rPr>
      </w:pPr>
    </w:p>
    <w:p w14:paraId="296CC1EF" w14:textId="089DA7ED" w:rsidR="00673759" w:rsidRPr="00BA19FC" w:rsidRDefault="00673759" w:rsidP="00673759">
      <w:pPr>
        <w:spacing w:after="0" w:line="259" w:lineRule="auto"/>
        <w:ind w:left="0" w:firstLine="0"/>
        <w:rPr>
          <w:b/>
          <w:bCs/>
          <w:sz w:val="24"/>
          <w:szCs w:val="24"/>
        </w:rPr>
      </w:pPr>
      <w:r>
        <w:rPr>
          <w:noProof/>
        </w:rPr>
        <w:drawing>
          <wp:anchor distT="0" distB="0" distL="114300" distR="114300" simplePos="0" relativeHeight="251714560" behindDoc="0" locked="0" layoutInCell="1" allowOverlap="1" wp14:anchorId="1C945402" wp14:editId="105004BE">
            <wp:simplePos x="0" y="0"/>
            <wp:positionH relativeFrom="margin">
              <wp:posOffset>4237021</wp:posOffset>
            </wp:positionH>
            <wp:positionV relativeFrom="paragraph">
              <wp:posOffset>13555</wp:posOffset>
            </wp:positionV>
            <wp:extent cx="2348122" cy="880031"/>
            <wp:effectExtent l="0" t="0" r="0" b="0"/>
            <wp:wrapSquare wrapText="bothSides"/>
            <wp:docPr id="1068" name="Picture 1068"/>
            <wp:cNvGraphicFramePr/>
            <a:graphic xmlns:a="http://schemas.openxmlformats.org/drawingml/2006/main">
              <a:graphicData uri="http://schemas.openxmlformats.org/drawingml/2006/picture">
                <pic:pic xmlns:pic="http://schemas.openxmlformats.org/drawingml/2006/picture">
                  <pic:nvPicPr>
                    <pic:cNvPr id="1068" name="Picture 1068"/>
                    <pic:cNvPicPr/>
                  </pic:nvPicPr>
                  <pic:blipFill>
                    <a:blip r:embed="rId27"/>
                    <a:stretch>
                      <a:fillRect/>
                    </a:stretch>
                  </pic:blipFill>
                  <pic:spPr>
                    <a:xfrm>
                      <a:off x="0" y="0"/>
                      <a:ext cx="2348122" cy="880031"/>
                    </a:xfrm>
                    <a:prstGeom prst="rect">
                      <a:avLst/>
                    </a:prstGeom>
                  </pic:spPr>
                </pic:pic>
              </a:graphicData>
            </a:graphic>
          </wp:anchor>
        </w:drawing>
      </w:r>
      <w:r w:rsidRPr="00BA19FC">
        <w:rPr>
          <w:b/>
          <w:bCs/>
          <w:sz w:val="24"/>
          <w:szCs w:val="24"/>
        </w:rPr>
        <w:t xml:space="preserve">Mellanox SN2700 (Spectrum) </w:t>
      </w:r>
    </w:p>
    <w:p w14:paraId="793AF695" w14:textId="233FE08D" w:rsidR="00673759" w:rsidRDefault="00673759" w:rsidP="00673759">
      <w:pPr>
        <w:spacing w:after="0" w:line="259" w:lineRule="auto"/>
        <w:ind w:left="0" w:firstLine="0"/>
        <w:rPr>
          <w:sz w:val="24"/>
          <w:szCs w:val="24"/>
        </w:rPr>
      </w:pPr>
      <w:proofErr w:type="gramStart"/>
      <w:r w:rsidRPr="00BA19FC">
        <w:rPr>
          <w:sz w:val="24"/>
          <w:szCs w:val="24"/>
        </w:rPr>
        <w:t>An older Mellanox switch model,</w:t>
      </w:r>
      <w:proofErr w:type="gramEnd"/>
      <w:r w:rsidRPr="00BA19FC">
        <w:rPr>
          <w:sz w:val="24"/>
          <w:szCs w:val="24"/>
        </w:rPr>
        <w:t xml:space="preserve"> used to emulate a realistic network environment of multiple switches that are connected.</w:t>
      </w:r>
    </w:p>
    <w:p w14:paraId="77CBA78D" w14:textId="1A087C7E" w:rsidR="00673759" w:rsidRDefault="00673759" w:rsidP="00673759">
      <w:pPr>
        <w:spacing w:after="0" w:line="259" w:lineRule="auto"/>
        <w:ind w:left="0" w:firstLine="0"/>
        <w:rPr>
          <w:sz w:val="24"/>
          <w:szCs w:val="24"/>
        </w:rPr>
      </w:pPr>
    </w:p>
    <w:p w14:paraId="529CBE52" w14:textId="77777777" w:rsidR="00673759" w:rsidRPr="00BA19FC" w:rsidRDefault="00673759" w:rsidP="00673759">
      <w:pPr>
        <w:spacing w:after="0" w:line="259" w:lineRule="auto"/>
        <w:ind w:left="0" w:firstLine="0"/>
        <w:rPr>
          <w:sz w:val="24"/>
          <w:szCs w:val="24"/>
        </w:rPr>
      </w:pPr>
    </w:p>
    <w:p w14:paraId="6FB315B4" w14:textId="0860E83F" w:rsidR="00673759" w:rsidRPr="00BA19FC" w:rsidRDefault="00673759" w:rsidP="00673759">
      <w:pPr>
        <w:spacing w:after="0" w:line="259" w:lineRule="auto"/>
        <w:ind w:left="0" w:firstLine="0"/>
        <w:rPr>
          <w:b/>
          <w:bCs/>
          <w:sz w:val="24"/>
          <w:szCs w:val="24"/>
          <w:rtl/>
        </w:rPr>
      </w:pPr>
      <w:r w:rsidRPr="00BA19FC">
        <w:rPr>
          <w:b/>
          <w:bCs/>
          <w:sz w:val="24"/>
          <w:szCs w:val="24"/>
        </w:rPr>
        <w:t>Traffic Generator</w:t>
      </w:r>
    </w:p>
    <w:p w14:paraId="44548B02" w14:textId="79DB5606" w:rsidR="00673759" w:rsidRPr="00BA19FC" w:rsidRDefault="00673759" w:rsidP="00673759">
      <w:pPr>
        <w:spacing w:after="0" w:line="259" w:lineRule="auto"/>
        <w:ind w:left="0" w:firstLine="0"/>
        <w:rPr>
          <w:sz w:val="24"/>
          <w:szCs w:val="24"/>
        </w:rPr>
      </w:pPr>
      <w:r>
        <w:rPr>
          <w:noProof/>
        </w:rPr>
        <w:drawing>
          <wp:anchor distT="0" distB="0" distL="114300" distR="114300" simplePos="0" relativeHeight="251716608" behindDoc="0" locked="0" layoutInCell="1" allowOverlap="1" wp14:anchorId="23F876E6" wp14:editId="0EAA6AD7">
            <wp:simplePos x="0" y="0"/>
            <wp:positionH relativeFrom="column">
              <wp:posOffset>4852487</wp:posOffset>
            </wp:positionH>
            <wp:positionV relativeFrom="paragraph">
              <wp:posOffset>9003</wp:posOffset>
            </wp:positionV>
            <wp:extent cx="1534724" cy="1605771"/>
            <wp:effectExtent l="0" t="0" r="8890" b="0"/>
            <wp:wrapSquare wrapText="bothSides"/>
            <wp:docPr id="1070" name="Picture 1070"/>
            <wp:cNvGraphicFramePr/>
            <a:graphic xmlns:a="http://schemas.openxmlformats.org/drawingml/2006/main">
              <a:graphicData uri="http://schemas.openxmlformats.org/drawingml/2006/picture">
                <pic:pic xmlns:pic="http://schemas.openxmlformats.org/drawingml/2006/picture">
                  <pic:nvPicPr>
                    <pic:cNvPr id="1070" name="Picture 1070"/>
                    <pic:cNvPicPr/>
                  </pic:nvPicPr>
                  <pic:blipFill>
                    <a:blip r:embed="rId28"/>
                    <a:stretch>
                      <a:fillRect/>
                    </a:stretch>
                  </pic:blipFill>
                  <pic:spPr>
                    <a:xfrm>
                      <a:off x="0" y="0"/>
                      <a:ext cx="1534724" cy="1605771"/>
                    </a:xfrm>
                    <a:prstGeom prst="rect">
                      <a:avLst/>
                    </a:prstGeom>
                  </pic:spPr>
                </pic:pic>
              </a:graphicData>
            </a:graphic>
          </wp:anchor>
        </w:drawing>
      </w:r>
      <w:r w:rsidRPr="00BA19FC">
        <w:rPr>
          <w:sz w:val="24"/>
          <w:szCs w:val="24"/>
        </w:rPr>
        <w:t xml:space="preserve"> A server with a highly capable 2-port Mellanox network interface. We used it to generate high-rate traffic that was directed to the SN3700 switch, </w:t>
      </w:r>
      <w:proofErr w:type="gramStart"/>
      <w:r w:rsidRPr="00BA19FC">
        <w:rPr>
          <w:sz w:val="24"/>
          <w:szCs w:val="24"/>
        </w:rPr>
        <w:t>in order to</w:t>
      </w:r>
      <w:proofErr w:type="gramEnd"/>
      <w:r w:rsidRPr="00BA19FC">
        <w:rPr>
          <w:sz w:val="24"/>
          <w:szCs w:val="24"/>
        </w:rPr>
        <w:t xml:space="preserve"> create a congestion over the port, and </w:t>
      </w:r>
      <w:proofErr w:type="spellStart"/>
      <w:r w:rsidRPr="00BA19FC">
        <w:rPr>
          <w:sz w:val="24"/>
          <w:szCs w:val="24"/>
        </w:rPr>
        <w:t>thr</w:t>
      </w:r>
      <w:proofErr w:type="spellEnd"/>
      <w:r w:rsidRPr="00BA19FC">
        <w:rPr>
          <w:sz w:val="24"/>
          <w:szCs w:val="24"/>
        </w:rPr>
        <w:t xml:space="preserve"> user’s desired flow. The application id triggered here to start sampling packets.</w:t>
      </w:r>
    </w:p>
    <w:p w14:paraId="7A65A5DD" w14:textId="623E33BE" w:rsidR="00673759" w:rsidRDefault="00673759" w:rsidP="00673759">
      <w:pPr>
        <w:spacing w:after="0" w:line="259" w:lineRule="auto"/>
        <w:ind w:left="0" w:firstLine="0"/>
        <w:rPr>
          <w:sz w:val="24"/>
          <w:szCs w:val="24"/>
        </w:rPr>
      </w:pPr>
    </w:p>
    <w:p w14:paraId="0753E5B4" w14:textId="77777777" w:rsidR="00673759" w:rsidRDefault="00673759" w:rsidP="00673759">
      <w:pPr>
        <w:spacing w:after="0" w:line="259" w:lineRule="auto"/>
        <w:ind w:left="0" w:firstLine="0"/>
        <w:rPr>
          <w:sz w:val="24"/>
          <w:szCs w:val="24"/>
        </w:rPr>
      </w:pPr>
    </w:p>
    <w:p w14:paraId="2898FCD5" w14:textId="65C7DF01" w:rsidR="00673759" w:rsidRPr="00BA19FC" w:rsidRDefault="00673759" w:rsidP="00673759">
      <w:pPr>
        <w:spacing w:after="0" w:line="259" w:lineRule="auto"/>
        <w:ind w:left="0" w:firstLine="0"/>
        <w:rPr>
          <w:b/>
          <w:bCs/>
          <w:sz w:val="24"/>
          <w:szCs w:val="24"/>
        </w:rPr>
      </w:pPr>
      <w:r w:rsidRPr="00BA19FC">
        <w:rPr>
          <w:b/>
          <w:bCs/>
          <w:sz w:val="24"/>
          <w:szCs w:val="24"/>
        </w:rPr>
        <w:t>Collector</w:t>
      </w:r>
    </w:p>
    <w:p w14:paraId="0CB67E0A" w14:textId="6ADB1F1E" w:rsidR="00673759" w:rsidRPr="00673759" w:rsidRDefault="00673759" w:rsidP="00673759">
      <w:pPr>
        <w:spacing w:after="160" w:line="259" w:lineRule="auto"/>
        <w:ind w:left="0" w:firstLine="0"/>
        <w:rPr>
          <w:sz w:val="24"/>
          <w:szCs w:val="24"/>
        </w:rPr>
      </w:pPr>
      <w:r w:rsidRPr="00BA19FC">
        <w:rPr>
          <w:sz w:val="24"/>
          <w:szCs w:val="24"/>
        </w:rPr>
        <w:t xml:space="preserve">A receiving server that runs the GUI software, which in turn, receives the sampled packets, analyzes </w:t>
      </w:r>
      <w:proofErr w:type="gramStart"/>
      <w:r w:rsidRPr="00BA19FC">
        <w:rPr>
          <w:sz w:val="24"/>
          <w:szCs w:val="24"/>
        </w:rPr>
        <w:t>them</w:t>
      </w:r>
      <w:proofErr w:type="gramEnd"/>
      <w:r w:rsidRPr="00BA19FC">
        <w:rPr>
          <w:sz w:val="24"/>
          <w:szCs w:val="24"/>
        </w:rPr>
        <w:t xml:space="preserve"> and presents the information. Here we run a Docker container holding a P4RT shell environment. The collector sniffs the mirrored packets. It also  establishes a connection to the switch using P4RT which allows it to add and modify table entries</w:t>
      </w:r>
      <w:r>
        <w:rPr>
          <w:sz w:val="24"/>
          <w:szCs w:val="24"/>
        </w:rPr>
        <w:t>.</w:t>
      </w:r>
    </w:p>
    <w:p w14:paraId="1A3FB258" w14:textId="18A99CCF" w:rsidR="00673759" w:rsidRDefault="00673759" w:rsidP="00673759"/>
    <w:p w14:paraId="3DF16593" w14:textId="77777777" w:rsidR="00673759" w:rsidRPr="00673759" w:rsidRDefault="00673759" w:rsidP="00673759"/>
    <w:p w14:paraId="499DD78D" w14:textId="2C0B876E" w:rsidR="004F2109" w:rsidRPr="0022091C" w:rsidRDefault="00517646">
      <w:pPr>
        <w:pStyle w:val="Heading2"/>
        <w:ind w:left="-5"/>
        <w:rPr>
          <w:rFonts w:asciiTheme="minorHAnsi" w:hAnsiTheme="minorHAnsi" w:cstheme="minorHAnsi"/>
          <w:color w:val="B965A7"/>
          <w:sz w:val="40"/>
          <w:szCs w:val="40"/>
        </w:rPr>
      </w:pPr>
      <w:r w:rsidRPr="0022091C">
        <w:rPr>
          <w:rFonts w:asciiTheme="minorHAnsi" w:hAnsiTheme="minorHAnsi" w:cstheme="minorHAnsi"/>
          <w:color w:val="B965A7"/>
          <w:sz w:val="40"/>
          <w:szCs w:val="40"/>
        </w:rPr>
        <w:lastRenderedPageBreak/>
        <w:t>P4 Language</w:t>
      </w:r>
      <w:bookmarkEnd w:id="12"/>
      <w:r w:rsidRPr="0022091C">
        <w:rPr>
          <w:rFonts w:asciiTheme="minorHAnsi" w:hAnsiTheme="minorHAnsi" w:cstheme="minorHAnsi"/>
          <w:color w:val="B965A7"/>
          <w:sz w:val="40"/>
          <w:szCs w:val="40"/>
        </w:rPr>
        <w:t xml:space="preserve"> </w:t>
      </w:r>
    </w:p>
    <w:p w14:paraId="3E49C162" w14:textId="4C389166" w:rsidR="004F2109" w:rsidRDefault="00673759" w:rsidP="0022091C">
      <w:pPr>
        <w:ind w:left="-5" w:right="378"/>
        <w:rPr>
          <w:rFonts w:asciiTheme="minorHAnsi" w:hAnsiTheme="minorHAnsi" w:cstheme="minorHAnsi"/>
          <w:sz w:val="24"/>
          <w:szCs w:val="24"/>
        </w:rPr>
      </w:pPr>
      <w:r w:rsidRPr="00BB1914">
        <w:rPr>
          <w:rFonts w:asciiTheme="minorHAnsi" w:hAnsiTheme="minorHAnsi" w:cstheme="minorHAnsi"/>
          <w:noProof/>
        </w:rPr>
        <w:drawing>
          <wp:anchor distT="0" distB="0" distL="114300" distR="114300" simplePos="0" relativeHeight="251707392" behindDoc="1" locked="0" layoutInCell="1" allowOverlap="1" wp14:anchorId="0651F5A1" wp14:editId="312ECBA0">
            <wp:simplePos x="0" y="0"/>
            <wp:positionH relativeFrom="margin">
              <wp:posOffset>-949</wp:posOffset>
            </wp:positionH>
            <wp:positionV relativeFrom="paragraph">
              <wp:posOffset>687209</wp:posOffset>
            </wp:positionV>
            <wp:extent cx="5556885" cy="2750185"/>
            <wp:effectExtent l="0" t="0" r="5715" b="0"/>
            <wp:wrapSquare wrapText="bothSides"/>
            <wp:docPr id="1175" name="Picture 1175"/>
            <wp:cNvGraphicFramePr/>
            <a:graphic xmlns:a="http://schemas.openxmlformats.org/drawingml/2006/main">
              <a:graphicData uri="http://schemas.openxmlformats.org/drawingml/2006/picture">
                <pic:pic xmlns:pic="http://schemas.openxmlformats.org/drawingml/2006/picture">
                  <pic:nvPicPr>
                    <pic:cNvPr id="1175" name="Picture 1175"/>
                    <pic:cNvPicPr/>
                  </pic:nvPicPr>
                  <pic:blipFill>
                    <a:blip r:embed="rId29">
                      <a:extLst>
                        <a:ext uri="{28A0092B-C50C-407E-A947-70E740481C1C}">
                          <a14:useLocalDpi xmlns:a14="http://schemas.microsoft.com/office/drawing/2010/main" val="0"/>
                        </a:ext>
                      </a:extLst>
                    </a:blip>
                    <a:stretch>
                      <a:fillRect/>
                    </a:stretch>
                  </pic:blipFill>
                  <pic:spPr>
                    <a:xfrm>
                      <a:off x="0" y="0"/>
                      <a:ext cx="5556885" cy="2750185"/>
                    </a:xfrm>
                    <a:prstGeom prst="rect">
                      <a:avLst/>
                    </a:prstGeom>
                  </pic:spPr>
                </pic:pic>
              </a:graphicData>
            </a:graphic>
          </wp:anchor>
        </w:drawing>
      </w:r>
      <w:r w:rsidR="00517646" w:rsidRPr="0022091C">
        <w:rPr>
          <w:rFonts w:asciiTheme="minorHAnsi" w:hAnsiTheme="minorHAnsi" w:cstheme="minorHAnsi"/>
          <w:sz w:val="24"/>
          <w:szCs w:val="24"/>
        </w:rPr>
        <w:t>P4 is a</w:t>
      </w:r>
      <w:r w:rsidR="00D85ABD" w:rsidRPr="0022091C">
        <w:rPr>
          <w:rFonts w:asciiTheme="minorHAnsi" w:hAnsiTheme="minorHAnsi" w:cstheme="minorHAnsi"/>
          <w:sz w:val="24"/>
          <w:szCs w:val="24"/>
        </w:rPr>
        <w:t xml:space="preserve"> new, highly advanced open-source</w:t>
      </w:r>
      <w:r w:rsidR="00517646" w:rsidRPr="0022091C">
        <w:rPr>
          <w:rFonts w:asciiTheme="minorHAnsi" w:hAnsiTheme="minorHAnsi" w:cstheme="minorHAnsi"/>
          <w:sz w:val="24"/>
          <w:szCs w:val="24"/>
        </w:rPr>
        <w:t xml:space="preserve"> programming language that controls the packet forwarding planes in </w:t>
      </w:r>
      <w:r w:rsidR="00517646" w:rsidRPr="00CD61F9">
        <w:rPr>
          <w:rFonts w:asciiTheme="minorHAnsi" w:hAnsiTheme="minorHAnsi" w:cstheme="minorHAnsi"/>
          <w:sz w:val="24"/>
          <w:szCs w:val="24"/>
        </w:rPr>
        <w:t>network devices</w:t>
      </w:r>
      <w:r w:rsidR="00D85ABD" w:rsidRPr="00CD61F9">
        <w:rPr>
          <w:rFonts w:asciiTheme="minorHAnsi" w:hAnsiTheme="minorHAnsi" w:cstheme="minorHAnsi"/>
          <w:sz w:val="24"/>
          <w:szCs w:val="24"/>
        </w:rPr>
        <w:t>, such as routers and switches</w:t>
      </w:r>
      <w:r w:rsidR="00517646" w:rsidRPr="00CD61F9">
        <w:rPr>
          <w:rFonts w:asciiTheme="minorHAnsi" w:hAnsiTheme="minorHAnsi" w:cstheme="minorHAnsi"/>
          <w:sz w:val="24"/>
          <w:szCs w:val="24"/>
        </w:rPr>
        <w:t>. At any stage of the forwarding pipeline we can</w:t>
      </w:r>
      <w:r w:rsidR="00CD61F9" w:rsidRPr="00CD61F9">
        <w:rPr>
          <w:sz w:val="24"/>
          <w:szCs w:val="24"/>
        </w:rPr>
        <w:t xml:space="preserve"> program the packet flow behavior</w:t>
      </w:r>
      <w:r w:rsidR="00CD61F9">
        <w:rPr>
          <w:sz w:val="24"/>
          <w:szCs w:val="24"/>
        </w:rPr>
        <w:t>.</w:t>
      </w:r>
    </w:p>
    <w:p w14:paraId="7382B127" w14:textId="79D5459C" w:rsidR="00185013" w:rsidRDefault="00185013" w:rsidP="0022091C">
      <w:pPr>
        <w:ind w:left="-5" w:right="378"/>
        <w:rPr>
          <w:rFonts w:asciiTheme="minorHAnsi" w:hAnsiTheme="minorHAnsi" w:cstheme="minorHAnsi"/>
          <w:sz w:val="24"/>
          <w:szCs w:val="24"/>
        </w:rPr>
      </w:pPr>
    </w:p>
    <w:p w14:paraId="7A282103" w14:textId="7D1177DF" w:rsidR="00185013" w:rsidRDefault="00185013" w:rsidP="0022091C">
      <w:pPr>
        <w:ind w:left="-5" w:right="378"/>
        <w:rPr>
          <w:rFonts w:asciiTheme="minorHAnsi" w:hAnsiTheme="minorHAnsi" w:cstheme="minorHAnsi"/>
          <w:sz w:val="24"/>
          <w:szCs w:val="24"/>
        </w:rPr>
      </w:pPr>
    </w:p>
    <w:p w14:paraId="157BCF8D" w14:textId="76B96733" w:rsidR="00185013" w:rsidRDefault="00185013" w:rsidP="0022091C">
      <w:pPr>
        <w:ind w:left="-5" w:right="378"/>
        <w:rPr>
          <w:rFonts w:asciiTheme="minorHAnsi" w:hAnsiTheme="minorHAnsi" w:cstheme="minorHAnsi"/>
          <w:sz w:val="24"/>
          <w:szCs w:val="24"/>
        </w:rPr>
      </w:pPr>
    </w:p>
    <w:p w14:paraId="327F34E0" w14:textId="1238403D" w:rsidR="00185013" w:rsidRDefault="00185013" w:rsidP="0022091C">
      <w:pPr>
        <w:ind w:left="-5" w:right="378"/>
        <w:rPr>
          <w:rFonts w:asciiTheme="minorHAnsi" w:hAnsiTheme="minorHAnsi" w:cstheme="minorHAnsi"/>
          <w:sz w:val="24"/>
          <w:szCs w:val="24"/>
        </w:rPr>
      </w:pPr>
    </w:p>
    <w:p w14:paraId="35FBB1FD" w14:textId="6EB111B8" w:rsidR="00185013" w:rsidRDefault="00185013" w:rsidP="0022091C">
      <w:pPr>
        <w:ind w:left="-5" w:right="378"/>
        <w:rPr>
          <w:rFonts w:asciiTheme="minorHAnsi" w:hAnsiTheme="minorHAnsi" w:cstheme="minorHAnsi"/>
          <w:sz w:val="24"/>
          <w:szCs w:val="24"/>
        </w:rPr>
      </w:pPr>
    </w:p>
    <w:p w14:paraId="44D81576" w14:textId="22B85213" w:rsidR="00185013" w:rsidRDefault="00185013" w:rsidP="0022091C">
      <w:pPr>
        <w:ind w:left="-5" w:right="378"/>
        <w:rPr>
          <w:rFonts w:asciiTheme="minorHAnsi" w:hAnsiTheme="minorHAnsi" w:cstheme="minorHAnsi"/>
          <w:sz w:val="24"/>
          <w:szCs w:val="24"/>
        </w:rPr>
      </w:pPr>
    </w:p>
    <w:p w14:paraId="3EEC072A" w14:textId="14226455" w:rsidR="00185013" w:rsidRDefault="00185013" w:rsidP="0022091C">
      <w:pPr>
        <w:ind w:left="-5" w:right="378"/>
        <w:rPr>
          <w:rFonts w:asciiTheme="minorHAnsi" w:hAnsiTheme="minorHAnsi" w:cstheme="minorHAnsi"/>
          <w:sz w:val="24"/>
          <w:szCs w:val="24"/>
        </w:rPr>
      </w:pPr>
    </w:p>
    <w:p w14:paraId="4103B6E5" w14:textId="77777777" w:rsidR="00185013" w:rsidRPr="0022091C" w:rsidRDefault="00185013" w:rsidP="0022091C">
      <w:pPr>
        <w:ind w:left="-5" w:right="378"/>
        <w:rPr>
          <w:rFonts w:asciiTheme="minorHAnsi" w:hAnsiTheme="minorHAnsi" w:cstheme="minorHAnsi"/>
          <w:sz w:val="24"/>
          <w:szCs w:val="24"/>
        </w:rPr>
      </w:pPr>
    </w:p>
    <w:p w14:paraId="2E8CA17F" w14:textId="09014060" w:rsidR="004F2109" w:rsidRDefault="004F2109">
      <w:pPr>
        <w:spacing w:after="47" w:line="259" w:lineRule="auto"/>
        <w:ind w:left="305" w:firstLine="0"/>
        <w:rPr>
          <w:rFonts w:asciiTheme="minorHAnsi" w:hAnsiTheme="minorHAnsi" w:cstheme="minorHAnsi"/>
        </w:rPr>
      </w:pPr>
    </w:p>
    <w:p w14:paraId="100F6A6F" w14:textId="77777777" w:rsidR="00CD61F9" w:rsidRPr="00BB1914" w:rsidRDefault="00CD61F9">
      <w:pPr>
        <w:spacing w:after="47" w:line="259" w:lineRule="auto"/>
        <w:ind w:left="305" w:firstLine="0"/>
        <w:rPr>
          <w:rFonts w:asciiTheme="minorHAnsi" w:hAnsiTheme="minorHAnsi" w:cstheme="minorHAnsi"/>
        </w:rPr>
      </w:pPr>
    </w:p>
    <w:p w14:paraId="426B166D" w14:textId="657CA63C" w:rsidR="004F2109" w:rsidRPr="0022091C" w:rsidRDefault="00517646">
      <w:pPr>
        <w:ind w:left="-5" w:right="378"/>
        <w:rPr>
          <w:rFonts w:asciiTheme="minorHAnsi" w:hAnsiTheme="minorHAnsi" w:cstheme="minorHAnsi"/>
          <w:sz w:val="24"/>
          <w:szCs w:val="24"/>
        </w:rPr>
      </w:pPr>
      <w:r w:rsidRPr="0022091C">
        <w:rPr>
          <w:rFonts w:asciiTheme="minorHAnsi" w:hAnsiTheme="minorHAnsi" w:cstheme="minorHAnsi"/>
          <w:sz w:val="24"/>
          <w:szCs w:val="24"/>
        </w:rPr>
        <w:t>The actions are defined through the primary component of P4</w:t>
      </w:r>
      <w:r w:rsidR="005B0682">
        <w:rPr>
          <w:rFonts w:asciiTheme="minorHAnsi" w:hAnsiTheme="minorHAnsi" w:cstheme="minorHAnsi"/>
          <w:sz w:val="24"/>
          <w:szCs w:val="24"/>
        </w:rPr>
        <w:t xml:space="preserve"> called</w:t>
      </w:r>
      <w:r w:rsidRPr="0022091C">
        <w:rPr>
          <w:rFonts w:asciiTheme="minorHAnsi" w:hAnsiTheme="minorHAnsi" w:cstheme="minorHAnsi"/>
          <w:sz w:val="24"/>
          <w:szCs w:val="24"/>
        </w:rPr>
        <w:t xml:space="preserve"> </w:t>
      </w:r>
      <w:r w:rsidRPr="0022091C">
        <w:rPr>
          <w:rFonts w:asciiTheme="minorHAnsi" w:hAnsiTheme="minorHAnsi" w:cstheme="minorHAnsi"/>
          <w:b/>
          <w:sz w:val="24"/>
          <w:szCs w:val="24"/>
        </w:rPr>
        <w:t>match-action tables</w:t>
      </w:r>
      <w:r w:rsidRPr="0022091C">
        <w:rPr>
          <w:rFonts w:asciiTheme="minorHAnsi" w:hAnsiTheme="minorHAnsi" w:cstheme="minorHAnsi"/>
          <w:sz w:val="24"/>
          <w:szCs w:val="24"/>
        </w:rPr>
        <w:t xml:space="preserve">. Through these tables we can define and trigger actions </w:t>
      </w:r>
      <w:r w:rsidR="005B0682">
        <w:rPr>
          <w:rFonts w:asciiTheme="minorHAnsi" w:hAnsiTheme="minorHAnsi" w:cstheme="minorHAnsi"/>
          <w:sz w:val="24"/>
          <w:szCs w:val="24"/>
        </w:rPr>
        <w:t>when there is</w:t>
      </w:r>
      <w:r w:rsidRPr="0022091C">
        <w:rPr>
          <w:rFonts w:asciiTheme="minorHAnsi" w:hAnsiTheme="minorHAnsi" w:cstheme="minorHAnsi"/>
          <w:sz w:val="24"/>
          <w:szCs w:val="24"/>
        </w:rPr>
        <w:t xml:space="preserve"> a match.  </w:t>
      </w:r>
    </w:p>
    <w:p w14:paraId="26D82203" w14:textId="1E6B326C" w:rsidR="00D85ABD" w:rsidRPr="0022091C" w:rsidRDefault="00517646" w:rsidP="00D85ABD">
      <w:pPr>
        <w:ind w:left="-5" w:right="378"/>
        <w:rPr>
          <w:rFonts w:asciiTheme="minorHAnsi" w:hAnsiTheme="minorHAnsi" w:cstheme="minorHAnsi"/>
          <w:sz w:val="24"/>
          <w:szCs w:val="24"/>
        </w:rPr>
      </w:pPr>
      <w:r w:rsidRPr="0022091C">
        <w:rPr>
          <w:rFonts w:asciiTheme="minorHAnsi" w:hAnsiTheme="minorHAnsi" w:cstheme="minorHAnsi"/>
          <w:sz w:val="24"/>
          <w:szCs w:val="24"/>
        </w:rPr>
        <w:t xml:space="preserve">The P4 language is target-independent, meaning it can be compiled against different types of execution machines (called P4 targets). Each target must be provided with a </w:t>
      </w:r>
      <w:r w:rsidR="005E4203">
        <w:rPr>
          <w:rFonts w:asciiTheme="minorHAnsi" w:hAnsiTheme="minorHAnsi" w:cstheme="minorHAnsi"/>
          <w:sz w:val="24"/>
          <w:szCs w:val="24"/>
        </w:rPr>
        <w:t xml:space="preserve">backend </w:t>
      </w:r>
      <w:r w:rsidRPr="0022091C">
        <w:rPr>
          <w:rFonts w:asciiTheme="minorHAnsi" w:hAnsiTheme="minorHAnsi" w:cstheme="minorHAnsi"/>
          <w:sz w:val="24"/>
          <w:szCs w:val="24"/>
        </w:rPr>
        <w:t xml:space="preserve">compiler that maps the P4 source code into a target switch model. </w:t>
      </w:r>
    </w:p>
    <w:p w14:paraId="51CE06AF" w14:textId="13BE3923" w:rsidR="00D85ABD" w:rsidRPr="0022091C" w:rsidRDefault="0022091C" w:rsidP="00D85ABD">
      <w:pPr>
        <w:ind w:left="-5" w:right="378"/>
        <w:rPr>
          <w:rFonts w:asciiTheme="minorHAnsi" w:hAnsiTheme="minorHAnsi" w:cstheme="minorHAnsi"/>
          <w:sz w:val="24"/>
          <w:szCs w:val="24"/>
          <w:rtl/>
        </w:rPr>
      </w:pPr>
      <w:r w:rsidRPr="001658B4">
        <w:rPr>
          <w:rFonts w:asciiTheme="minorHAnsi" w:hAnsiTheme="minorHAnsi" w:cstheme="minorHAnsi"/>
          <w:noProof/>
        </w:rPr>
        <mc:AlternateContent>
          <mc:Choice Requires="wpg">
            <w:drawing>
              <wp:anchor distT="0" distB="0" distL="114300" distR="114300" simplePos="0" relativeHeight="251687936" behindDoc="0" locked="0" layoutInCell="1" allowOverlap="1" wp14:anchorId="5BC8AF8A" wp14:editId="2B352F74">
                <wp:simplePos x="0" y="0"/>
                <wp:positionH relativeFrom="column">
                  <wp:posOffset>40584</wp:posOffset>
                </wp:positionH>
                <wp:positionV relativeFrom="paragraph">
                  <wp:posOffset>510291</wp:posOffset>
                </wp:positionV>
                <wp:extent cx="5615500" cy="844061"/>
                <wp:effectExtent l="0" t="0" r="0" b="0"/>
                <wp:wrapNone/>
                <wp:docPr id="17" name="Group 13"/>
                <wp:cNvGraphicFramePr/>
                <a:graphic xmlns:a="http://schemas.openxmlformats.org/drawingml/2006/main">
                  <a:graphicData uri="http://schemas.microsoft.com/office/word/2010/wordprocessingGroup">
                    <wpg:wgp>
                      <wpg:cNvGrpSpPr/>
                      <wpg:grpSpPr>
                        <a:xfrm>
                          <a:off x="0" y="0"/>
                          <a:ext cx="5615500" cy="844061"/>
                          <a:chOff x="0" y="0"/>
                          <a:chExt cx="10815912" cy="1699970"/>
                        </a:xfrm>
                      </wpg:grpSpPr>
                      <pic:pic xmlns:pic="http://schemas.openxmlformats.org/drawingml/2006/picture">
                        <pic:nvPicPr>
                          <pic:cNvPr id="18" name="תמונה 3"/>
                          <pic:cNvPicPr>
                            <a:picLocks noChangeAspect="1"/>
                          </pic:cNvPicPr>
                        </pic:nvPicPr>
                        <pic:blipFill rotWithShape="1">
                          <a:blip r:embed="rId30">
                            <a:extLst>
                              <a:ext uri="{BEBA8EAE-BF5A-486C-A8C5-ECC9F3942E4B}">
                                <a14:imgProps xmlns:a14="http://schemas.microsoft.com/office/drawing/2010/main">
                                  <a14:imgLayer r:embed="rId31">
                                    <a14:imgEffect>
                                      <a14:backgroundRemoval t="9091" b="89474" l="5315" r="97835">
                                        <a14:foregroundMark x1="39961" y1="72249" x2="37402" y2="27273"/>
                                        <a14:foregroundMark x1="17717" y1="74163" x2="15945" y2="30144"/>
                                        <a14:foregroundMark x1="6496" y1="72249" x2="5315" y2="28230"/>
                                        <a14:foregroundMark x1="82185" y1="74163" x2="81004" y2="30144"/>
                                        <a14:foregroundMark x1="92913" y1="75120" x2="92028" y2="30144"/>
                                        <a14:foregroundMark x1="83268" y1="18660" x2="79035" y2="15789"/>
                                        <a14:foregroundMark x1="71161" y1="12919" x2="66142" y2="11962"/>
                                        <a14:foregroundMark x1="69291" y1="20574" x2="66437" y2="20574"/>
                                        <a14:foregroundMark x1="93898" y1="17703" x2="89469" y2="17703"/>
                                        <a14:foregroundMark x1="56102" y1="12919" x2="61220" y2="12919"/>
                                        <a14:foregroundMark x1="97343" y1="49761" x2="97835" y2="51675"/>
                                        <a14:foregroundMark x1="68012" y1="14833" x2="70866" y2="16746"/>
                                        <a14:foregroundMark x1="70374" y1="12919" x2="67224" y2="15789"/>
                                        <a14:foregroundMark x1="59547" y1="12919" x2="57382" y2="12919"/>
                                        <a14:foregroundMark x1="56004" y1="14833" x2="57677" y2="14833"/>
                                        <a14:foregroundMark x1="48327" y1="14833" x2="50394" y2="16746"/>
                                        <a14:foregroundMark x1="61811" y1="11005" x2="56102" y2="11005"/>
                                      </a14:backgroundRemoval>
                                    </a14:imgEffect>
                                  </a14:imgLayer>
                                </a14:imgProps>
                              </a:ext>
                            </a:extLst>
                          </a:blip>
                          <a:srcRect r="23873"/>
                          <a:stretch/>
                        </pic:blipFill>
                        <pic:spPr>
                          <a:xfrm>
                            <a:off x="0" y="0"/>
                            <a:ext cx="8287251" cy="1699970"/>
                          </a:xfrm>
                          <a:prstGeom prst="rect">
                            <a:avLst/>
                          </a:prstGeom>
                        </pic:spPr>
                      </pic:pic>
                      <pic:pic xmlns:pic="http://schemas.openxmlformats.org/drawingml/2006/picture">
                        <pic:nvPicPr>
                          <pic:cNvPr id="19" name="תמונה 3"/>
                          <pic:cNvPicPr>
                            <a:picLocks noChangeAspect="1"/>
                          </pic:cNvPicPr>
                        </pic:nvPicPr>
                        <pic:blipFill rotWithShape="1">
                          <a:blip r:embed="rId30">
                            <a:extLst>
                              <a:ext uri="{BEBA8EAE-BF5A-486C-A8C5-ECC9F3942E4B}">
                                <a14:imgProps xmlns:a14="http://schemas.microsoft.com/office/drawing/2010/main">
                                  <a14:imgLayer r:embed="rId31">
                                    <a14:imgEffect>
                                      <a14:backgroundRemoval t="9091" b="89474" l="5315" r="97835">
                                        <a14:foregroundMark x1="39961" y1="72249" x2="37402" y2="27273"/>
                                        <a14:foregroundMark x1="17717" y1="74163" x2="15945" y2="30144"/>
                                        <a14:foregroundMark x1="6496" y1="72249" x2="5315" y2="28230"/>
                                        <a14:foregroundMark x1="82185" y1="74163" x2="81004" y2="30144"/>
                                        <a14:foregroundMark x1="92913" y1="75120" x2="92028" y2="30144"/>
                                        <a14:foregroundMark x1="83268" y1="18660" x2="79035" y2="15789"/>
                                        <a14:foregroundMark x1="71161" y1="12919" x2="66142" y2="11962"/>
                                        <a14:foregroundMark x1="69291" y1="20574" x2="66437" y2="20574"/>
                                        <a14:foregroundMark x1="93898" y1="17703" x2="89469" y2="17703"/>
                                        <a14:foregroundMark x1="56102" y1="12919" x2="61220" y2="12919"/>
                                        <a14:foregroundMark x1="97343" y1="49761" x2="97835" y2="51675"/>
                                        <a14:foregroundMark x1="68012" y1="14833" x2="70866" y2="16746"/>
                                        <a14:foregroundMark x1="70374" y1="12919" x2="67224" y2="15789"/>
                                        <a14:foregroundMark x1="59547" y1="12919" x2="57382" y2="12919"/>
                                        <a14:foregroundMark x1="56004" y1="14833" x2="57677" y2="14833"/>
                                        <a14:foregroundMark x1="48327" y1="14833" x2="50394" y2="16746"/>
                                        <a14:foregroundMark x1="61811" y1="11005" x2="56102" y2="11005"/>
                                      </a14:backgroundRemoval>
                                    </a14:imgEffect>
                                  </a14:imgLayer>
                                </a14:imgProps>
                              </a:ext>
                            </a:extLst>
                          </a:blip>
                          <a:srcRect l="76772"/>
                          <a:stretch/>
                        </pic:blipFill>
                        <pic:spPr>
                          <a:xfrm>
                            <a:off x="8287251" y="0"/>
                            <a:ext cx="2528661" cy="1699970"/>
                          </a:xfrm>
                          <a:prstGeom prst="rect">
                            <a:avLst/>
                          </a:prstGeom>
                        </pic:spPr>
                      </pic:pic>
                    </wpg:wgp>
                  </a:graphicData>
                </a:graphic>
                <wp14:sizeRelH relativeFrom="margin">
                  <wp14:pctWidth>0</wp14:pctWidth>
                </wp14:sizeRelH>
                <wp14:sizeRelV relativeFrom="margin">
                  <wp14:pctHeight>0</wp14:pctHeight>
                </wp14:sizeRelV>
              </wp:anchor>
            </w:drawing>
          </mc:Choice>
          <mc:Fallback>
            <w:pict>
              <v:group w14:anchorId="3E12672B" id="Group 13" o:spid="_x0000_s1026" style="position:absolute;margin-left:3.2pt;margin-top:40.2pt;width:442.15pt;height:66.45pt;z-index:251687936;mso-width-relative:margin;mso-height-relative:margin" coordsize="108159,169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">
                <v:shape id="תמונה 3" o:spid="_x0000_s1027" type="#_x0000_t75" style="position:absolute;width:82872;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">
                  <v:imagedata r:id="rId34" o:title="" cropright="15645f"/>
                </v:shape>
                <v:shape id="תמונה 3" o:spid="_x0000_s1028" type="#_x0000_t75" style="position:absolute;left:82872;width:25287;height:16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">
                  <v:imagedata r:id="rId34" o:title="" cropleft="50313f"/>
                </v:shape>
              </v:group>
            </w:pict>
          </mc:Fallback>
        </mc:AlternateContent>
      </w:r>
      <w:r w:rsidR="00D85ABD" w:rsidRPr="0022091C">
        <w:rPr>
          <w:rFonts w:asciiTheme="minorHAnsi" w:hAnsiTheme="minorHAnsi" w:cstheme="minorHAnsi"/>
          <w:sz w:val="24"/>
          <w:szCs w:val="24"/>
        </w:rPr>
        <w:t>P4 requires a compatible HW – a programmable switch or target, capable for P4 execution, such as spectrum SN3700</w:t>
      </w:r>
    </w:p>
    <w:p w14:paraId="4711DE3B" w14:textId="0E3B4B23" w:rsidR="001658B4" w:rsidRDefault="001658B4" w:rsidP="00D85ABD">
      <w:pPr>
        <w:ind w:left="-5" w:right="378"/>
        <w:rPr>
          <w:rFonts w:asciiTheme="minorHAnsi" w:hAnsiTheme="minorHAnsi" w:cstheme="minorHAnsi"/>
          <w:rtl/>
        </w:rPr>
      </w:pPr>
    </w:p>
    <w:p w14:paraId="48BEDA87" w14:textId="7458252D" w:rsidR="001658B4" w:rsidRDefault="001658B4" w:rsidP="00D85ABD">
      <w:pPr>
        <w:ind w:left="-5" w:right="378"/>
        <w:rPr>
          <w:rFonts w:asciiTheme="minorHAnsi" w:hAnsiTheme="minorHAnsi" w:cstheme="minorHAnsi"/>
          <w:rtl/>
        </w:rPr>
      </w:pPr>
    </w:p>
    <w:p w14:paraId="2A49DB8D" w14:textId="77777777" w:rsidR="0022091C" w:rsidRDefault="0022091C" w:rsidP="001658B4">
      <w:pPr>
        <w:ind w:left="-5" w:right="378"/>
        <w:rPr>
          <w:rFonts w:asciiTheme="minorHAnsi" w:hAnsiTheme="minorHAnsi" w:cstheme="minorHAnsi"/>
          <w:sz w:val="24"/>
          <w:szCs w:val="24"/>
        </w:rPr>
      </w:pPr>
    </w:p>
    <w:p w14:paraId="48268F16" w14:textId="1B0A09C2" w:rsidR="004F2109" w:rsidRPr="002E3538" w:rsidRDefault="001658B4">
      <w:pPr>
        <w:ind w:left="-5" w:right="378"/>
        <w:rPr>
          <w:rFonts w:asciiTheme="minorHAnsi" w:hAnsiTheme="minorHAnsi" w:cstheme="minorHAnsi"/>
          <w:sz w:val="24"/>
          <w:szCs w:val="24"/>
        </w:rPr>
      </w:pPr>
      <w:r w:rsidRPr="0022091C">
        <w:rPr>
          <w:rFonts w:asciiTheme="minorHAnsi" w:hAnsiTheme="minorHAnsi" w:cstheme="minorHAnsi"/>
          <w:sz w:val="24"/>
          <w:szCs w:val="24"/>
        </w:rPr>
        <w:t xml:space="preserve">Our P4 capable switch includes programmable blocks. In our project, we used programmable block 5 (control 4) to insert our p4 code. Programmable block - egress port, </w:t>
      </w:r>
      <w:proofErr w:type="gramStart"/>
      <w:r w:rsidRPr="0022091C">
        <w:rPr>
          <w:rFonts w:asciiTheme="minorHAnsi" w:hAnsiTheme="minorHAnsi" w:cstheme="minorHAnsi"/>
          <w:sz w:val="24"/>
          <w:szCs w:val="24"/>
        </w:rPr>
        <w:t>has the ability to</w:t>
      </w:r>
      <w:proofErr w:type="gramEnd"/>
      <w:r w:rsidRPr="0022091C">
        <w:rPr>
          <w:rFonts w:asciiTheme="minorHAnsi" w:hAnsiTheme="minorHAnsi" w:cstheme="minorHAnsi"/>
          <w:sz w:val="24"/>
          <w:szCs w:val="24"/>
        </w:rPr>
        <w:t xml:space="preserve"> define chain of multiple match action tables. </w:t>
      </w:r>
      <w:r w:rsidR="005E4203">
        <w:rPr>
          <w:rFonts w:asciiTheme="minorHAnsi" w:hAnsiTheme="minorHAnsi" w:cstheme="minorHAnsi"/>
          <w:sz w:val="24"/>
          <w:szCs w:val="24"/>
        </w:rPr>
        <w:t>S</w:t>
      </w:r>
      <w:r w:rsidR="005E4203" w:rsidRPr="0022091C">
        <w:rPr>
          <w:rFonts w:asciiTheme="minorHAnsi" w:hAnsiTheme="minorHAnsi" w:cstheme="minorHAnsi"/>
          <w:sz w:val="24"/>
          <w:szCs w:val="24"/>
        </w:rPr>
        <w:t xml:space="preserve">upported </w:t>
      </w:r>
      <w:r w:rsidRPr="0022091C">
        <w:rPr>
          <w:rFonts w:asciiTheme="minorHAnsi" w:hAnsiTheme="minorHAnsi" w:cstheme="minorHAnsi"/>
          <w:sz w:val="24"/>
          <w:szCs w:val="24"/>
        </w:rPr>
        <w:t xml:space="preserve">actions are drop, egress mirror, packet modifications, counters and </w:t>
      </w:r>
      <w:r w:rsidR="00CD61F9">
        <w:rPr>
          <w:rFonts w:asciiTheme="minorHAnsi" w:hAnsiTheme="minorHAnsi" w:cstheme="minorHAnsi"/>
          <w:sz w:val="24"/>
          <w:szCs w:val="24"/>
        </w:rPr>
        <w:t>more.</w:t>
      </w:r>
    </w:p>
    <w:p w14:paraId="182630FE" w14:textId="54227510" w:rsidR="00A20D52" w:rsidRPr="002E3538" w:rsidRDefault="0022091C" w:rsidP="00A20D52">
      <w:pPr>
        <w:pStyle w:val="Heading3"/>
        <w:ind w:left="-5"/>
        <w:rPr>
          <w:rFonts w:asciiTheme="minorHAnsi" w:hAnsiTheme="minorHAnsi" w:cstheme="minorHAnsi"/>
          <w:color w:val="B965A7"/>
          <w:sz w:val="40"/>
          <w:szCs w:val="40"/>
        </w:rPr>
      </w:pPr>
      <w:bookmarkStart w:id="13" w:name="_Toc48407004"/>
      <w:r w:rsidRPr="002E3538">
        <w:rPr>
          <w:rFonts w:asciiTheme="minorHAnsi" w:hAnsiTheme="minorHAnsi" w:cstheme="minorHAnsi"/>
          <w:noProof/>
          <w:sz w:val="40"/>
          <w:szCs w:val="40"/>
        </w:rPr>
        <w:lastRenderedPageBreak/>
        <w:drawing>
          <wp:anchor distT="0" distB="0" distL="114300" distR="114300" simplePos="0" relativeHeight="251693056" behindDoc="0" locked="0" layoutInCell="1" allowOverlap="1" wp14:anchorId="2CF61118" wp14:editId="2EA967B7">
            <wp:simplePos x="0" y="0"/>
            <wp:positionH relativeFrom="margin">
              <wp:posOffset>4945380</wp:posOffset>
            </wp:positionH>
            <wp:positionV relativeFrom="paragraph">
              <wp:posOffset>9525</wp:posOffset>
            </wp:positionV>
            <wp:extent cx="1358900" cy="1398905"/>
            <wp:effectExtent l="0" t="0" r="0" b="0"/>
            <wp:wrapSquare wrapText="bothSides"/>
            <wp:docPr id="23" name="Picture 8">
              <a:extLst xmlns:a="http://schemas.openxmlformats.org/drawingml/2006/main">
                <a:ext uri="{FF2B5EF4-FFF2-40B4-BE49-F238E27FC236}">
                  <a16:creationId xmlns:a16="http://schemas.microsoft.com/office/drawing/2014/main" id="{ACC61B1F-9755-412F-B833-A53F79632608}"/>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CC61B1F-9755-412F-B833-A53F79632608}"/>
                        </a:ext>
                      </a:extLst>
                    </pic:cNvPr>
                    <pic:cNvPicPr/>
                  </pic:nvPicPr>
                  <pic:blipFill>
                    <a:blip r:embed="rId35">
                      <a:extLst>
                        <a:ext uri="{28A0092B-C50C-407E-A947-70E740481C1C}">
                          <a14:useLocalDpi xmlns:a14="http://schemas.microsoft.com/office/drawing/2010/main" val="0"/>
                        </a:ext>
                      </a:extLst>
                    </a:blip>
                    <a:stretch>
                      <a:fillRect/>
                    </a:stretch>
                  </pic:blipFill>
                  <pic:spPr>
                    <a:xfrm>
                      <a:off x="0" y="0"/>
                      <a:ext cx="1358900" cy="1398905"/>
                    </a:xfrm>
                    <a:prstGeom prst="rect">
                      <a:avLst/>
                    </a:prstGeom>
                  </pic:spPr>
                </pic:pic>
              </a:graphicData>
            </a:graphic>
            <wp14:sizeRelH relativeFrom="margin">
              <wp14:pctWidth>0</wp14:pctWidth>
            </wp14:sizeRelH>
            <wp14:sizeRelV relativeFrom="margin">
              <wp14:pctHeight>0</wp14:pctHeight>
            </wp14:sizeRelV>
          </wp:anchor>
        </w:drawing>
      </w:r>
      <w:r w:rsidR="00D85ABD" w:rsidRPr="002E3538">
        <w:rPr>
          <w:rFonts w:asciiTheme="minorHAnsi" w:hAnsiTheme="minorHAnsi" w:cstheme="minorHAnsi"/>
          <w:color w:val="B965A7"/>
          <w:sz w:val="40"/>
          <w:szCs w:val="40"/>
        </w:rPr>
        <w:t>Docker containers</w:t>
      </w:r>
      <w:bookmarkEnd w:id="13"/>
    </w:p>
    <w:p w14:paraId="7555C19A" w14:textId="1BD97257" w:rsidR="00A20D52" w:rsidRPr="0022091C" w:rsidRDefault="00A20D52">
      <w:pPr>
        <w:spacing w:after="52" w:line="259" w:lineRule="auto"/>
        <w:ind w:left="0" w:firstLine="0"/>
        <w:rPr>
          <w:rFonts w:asciiTheme="minorHAnsi" w:hAnsiTheme="minorHAnsi" w:cstheme="minorHAnsi"/>
          <w:sz w:val="24"/>
          <w:szCs w:val="24"/>
        </w:rPr>
      </w:pPr>
      <w:r w:rsidRPr="0022091C">
        <w:rPr>
          <w:rFonts w:asciiTheme="minorHAnsi" w:hAnsiTheme="minorHAnsi" w:cstheme="minorHAnsi"/>
          <w:b/>
          <w:bCs/>
          <w:sz w:val="24"/>
          <w:szCs w:val="24"/>
        </w:rPr>
        <w:t>Docker container</w:t>
      </w:r>
      <w:r w:rsidRPr="0022091C">
        <w:rPr>
          <w:rFonts w:asciiTheme="minorHAnsi" w:hAnsiTheme="minorHAnsi" w:cstheme="minorHAnsi"/>
          <w:sz w:val="24"/>
          <w:szCs w:val="24"/>
        </w:rPr>
        <w:t> image is a lightweight, standalone, executable package of software that includes everything needed to run an application: code, runtime, system tools, system libraries </w:t>
      </w:r>
      <w:r w:rsidRPr="0022091C">
        <w:rPr>
          <w:rFonts w:asciiTheme="minorHAnsi" w:hAnsiTheme="minorHAnsi" w:cstheme="minorHAnsi"/>
          <w:b/>
          <w:bCs/>
          <w:sz w:val="24"/>
          <w:szCs w:val="24"/>
        </w:rPr>
        <w:t>and</w:t>
      </w:r>
      <w:r w:rsidRPr="0022091C">
        <w:rPr>
          <w:rFonts w:asciiTheme="minorHAnsi" w:hAnsiTheme="minorHAnsi" w:cstheme="minorHAnsi"/>
          <w:sz w:val="24"/>
          <w:szCs w:val="24"/>
        </w:rPr>
        <w:t> settings. We used 3 different docker containers running</w:t>
      </w:r>
      <w:r w:rsidR="00FF64E0">
        <w:rPr>
          <w:rFonts w:asciiTheme="minorHAnsi" w:hAnsiTheme="minorHAnsi" w:cstheme="minorHAnsi"/>
          <w:sz w:val="24"/>
          <w:szCs w:val="24"/>
        </w:rPr>
        <w:t>,</w:t>
      </w:r>
      <w:r w:rsidRPr="0022091C">
        <w:rPr>
          <w:rFonts w:asciiTheme="minorHAnsi" w:hAnsiTheme="minorHAnsi" w:cstheme="minorHAnsi"/>
          <w:sz w:val="24"/>
          <w:szCs w:val="24"/>
        </w:rPr>
        <w:t xml:space="preserve"> for different uses.</w:t>
      </w:r>
    </w:p>
    <w:p w14:paraId="518EFA79" w14:textId="1DFC3B36" w:rsidR="004F2109" w:rsidRPr="0022091C" w:rsidRDefault="00A20D52" w:rsidP="006E4E12">
      <w:pPr>
        <w:spacing w:after="52" w:line="259" w:lineRule="auto"/>
        <w:ind w:left="0" w:firstLine="0"/>
        <w:rPr>
          <w:rFonts w:asciiTheme="minorHAnsi" w:hAnsiTheme="minorHAnsi" w:cstheme="minorHAnsi"/>
          <w:sz w:val="24"/>
          <w:szCs w:val="24"/>
        </w:rPr>
      </w:pPr>
      <w:r w:rsidRPr="0022091C">
        <w:rPr>
          <w:rFonts w:asciiTheme="minorHAnsi" w:hAnsiTheme="minorHAnsi" w:cstheme="minorHAnsi"/>
          <w:sz w:val="24"/>
          <w:szCs w:val="24"/>
        </w:rPr>
        <w:t xml:space="preserve">First one </w:t>
      </w:r>
      <w:commentRangeStart w:id="14"/>
      <w:r w:rsidRPr="0022091C">
        <w:rPr>
          <w:rFonts w:asciiTheme="minorHAnsi" w:hAnsiTheme="minorHAnsi" w:cstheme="minorHAnsi"/>
          <w:sz w:val="24"/>
          <w:szCs w:val="24"/>
        </w:rPr>
        <w:t>on</w:t>
      </w:r>
      <w:commentRangeEnd w:id="14"/>
      <w:r w:rsidR="00DE7BD0">
        <w:rPr>
          <w:rStyle w:val="CommentReference"/>
        </w:rPr>
        <w:commentReference w:id="14"/>
      </w:r>
      <w:r w:rsidRPr="0022091C">
        <w:rPr>
          <w:rFonts w:asciiTheme="minorHAnsi" w:hAnsiTheme="minorHAnsi" w:cstheme="minorHAnsi"/>
          <w:sz w:val="24"/>
          <w:szCs w:val="24"/>
        </w:rPr>
        <w:t xml:space="preserve"> a VM</w:t>
      </w:r>
      <w:r w:rsidR="00CD61F9">
        <w:rPr>
          <w:rFonts w:asciiTheme="minorHAnsi" w:hAnsiTheme="minorHAnsi" w:cstheme="minorHAnsi"/>
          <w:sz w:val="24"/>
          <w:szCs w:val="24"/>
        </w:rPr>
        <w:t>, called p4 build,</w:t>
      </w:r>
      <w:r w:rsidRPr="0022091C">
        <w:rPr>
          <w:rFonts w:asciiTheme="minorHAnsi" w:hAnsiTheme="minorHAnsi" w:cstheme="minorHAnsi"/>
          <w:sz w:val="24"/>
          <w:szCs w:val="24"/>
        </w:rPr>
        <w:t xml:space="preserve"> in our PCs for compiling and debugging our own p4 code. </w:t>
      </w:r>
    </w:p>
    <w:p w14:paraId="677C6E8D" w14:textId="05371A57" w:rsidR="00A20D52" w:rsidRPr="0022091C" w:rsidRDefault="00A20D52" w:rsidP="00A20D52">
      <w:pPr>
        <w:spacing w:after="52" w:line="259" w:lineRule="auto"/>
        <w:ind w:left="0" w:firstLine="0"/>
        <w:rPr>
          <w:rFonts w:asciiTheme="minorHAnsi" w:hAnsiTheme="minorHAnsi" w:cstheme="minorHAnsi"/>
          <w:sz w:val="24"/>
          <w:szCs w:val="24"/>
        </w:rPr>
      </w:pPr>
      <w:r w:rsidRPr="0022091C">
        <w:rPr>
          <w:rFonts w:asciiTheme="minorHAnsi" w:hAnsiTheme="minorHAnsi" w:cstheme="minorHAnsi"/>
          <w:sz w:val="24"/>
          <w:szCs w:val="24"/>
        </w:rPr>
        <w:t xml:space="preserve">Second </w:t>
      </w:r>
      <w:commentRangeStart w:id="15"/>
      <w:r w:rsidRPr="0022091C">
        <w:rPr>
          <w:rFonts w:asciiTheme="minorHAnsi" w:hAnsiTheme="minorHAnsi" w:cstheme="minorHAnsi"/>
          <w:sz w:val="24"/>
          <w:szCs w:val="24"/>
        </w:rPr>
        <w:t>docker</w:t>
      </w:r>
      <w:commentRangeEnd w:id="15"/>
      <w:r w:rsidR="00DE7BD0">
        <w:rPr>
          <w:rStyle w:val="CommentReference"/>
        </w:rPr>
        <w:commentReference w:id="15"/>
      </w:r>
      <w:r w:rsidRPr="0022091C">
        <w:rPr>
          <w:rFonts w:asciiTheme="minorHAnsi" w:hAnsiTheme="minorHAnsi" w:cstheme="minorHAnsi"/>
          <w:sz w:val="24"/>
          <w:szCs w:val="24"/>
        </w:rPr>
        <w:t xml:space="preserve"> on the spectrum-2 switch,</w:t>
      </w:r>
      <w:r w:rsidR="00CD61F9">
        <w:rPr>
          <w:rFonts w:asciiTheme="minorHAnsi" w:hAnsiTheme="minorHAnsi" w:cstheme="minorHAnsi"/>
          <w:sz w:val="24"/>
          <w:szCs w:val="24"/>
        </w:rPr>
        <w:t xml:space="preserve"> called p4 </w:t>
      </w:r>
      <w:proofErr w:type="spellStart"/>
      <w:r w:rsidR="00CD61F9">
        <w:rPr>
          <w:rFonts w:asciiTheme="minorHAnsi" w:hAnsiTheme="minorHAnsi" w:cstheme="minorHAnsi"/>
          <w:sz w:val="24"/>
          <w:szCs w:val="24"/>
        </w:rPr>
        <w:t>RunTime</w:t>
      </w:r>
      <w:proofErr w:type="spellEnd"/>
      <w:r w:rsidR="00CD61F9">
        <w:rPr>
          <w:rFonts w:asciiTheme="minorHAnsi" w:hAnsiTheme="minorHAnsi" w:cstheme="minorHAnsi"/>
          <w:sz w:val="24"/>
          <w:szCs w:val="24"/>
        </w:rPr>
        <w:t xml:space="preserve">, </w:t>
      </w:r>
      <w:r w:rsidRPr="0022091C">
        <w:rPr>
          <w:rFonts w:asciiTheme="minorHAnsi" w:hAnsiTheme="minorHAnsi" w:cstheme="minorHAnsi"/>
          <w:sz w:val="24"/>
          <w:szCs w:val="24"/>
        </w:rPr>
        <w:t xml:space="preserve">which receives the compiled output of our p4 code and loads it onto the data plane. </w:t>
      </w:r>
      <w:proofErr w:type="gramStart"/>
      <w:r w:rsidRPr="0022091C">
        <w:rPr>
          <w:rFonts w:asciiTheme="minorHAnsi" w:hAnsiTheme="minorHAnsi" w:cstheme="minorHAnsi"/>
          <w:sz w:val="24"/>
          <w:szCs w:val="24"/>
        </w:rPr>
        <w:t>It’s</w:t>
      </w:r>
      <w:proofErr w:type="gramEnd"/>
      <w:r w:rsidRPr="0022091C">
        <w:rPr>
          <w:rFonts w:asciiTheme="minorHAnsi" w:hAnsiTheme="minorHAnsi" w:cstheme="minorHAnsi"/>
          <w:sz w:val="24"/>
          <w:szCs w:val="24"/>
        </w:rPr>
        <w:t xml:space="preserve"> our connection to the p4 on the switch. There we also monitored our p4 program – the access list being added and removed; counters change as a match action occurred. </w:t>
      </w:r>
    </w:p>
    <w:p w14:paraId="487A3758" w14:textId="7BE974C0" w:rsidR="00A20D52" w:rsidRPr="0022091C" w:rsidRDefault="00A20D52" w:rsidP="00A20D52">
      <w:pPr>
        <w:spacing w:after="52" w:line="259" w:lineRule="auto"/>
        <w:ind w:left="0" w:firstLine="0"/>
        <w:rPr>
          <w:rFonts w:asciiTheme="minorHAnsi" w:hAnsiTheme="minorHAnsi" w:cstheme="minorHAnsi"/>
          <w:sz w:val="24"/>
          <w:szCs w:val="24"/>
        </w:rPr>
      </w:pPr>
      <w:r w:rsidRPr="0022091C">
        <w:rPr>
          <w:rFonts w:asciiTheme="minorHAnsi" w:hAnsiTheme="minorHAnsi" w:cstheme="minorHAnsi"/>
          <w:sz w:val="24"/>
          <w:szCs w:val="24"/>
        </w:rPr>
        <w:t xml:space="preserve">And lastly– a P4RT shell docker on our collector Linux machine. This docker required special configuration to allow it to create a P4RT friendly </w:t>
      </w:r>
      <w:commentRangeStart w:id="16"/>
      <w:r w:rsidRPr="0022091C">
        <w:rPr>
          <w:rFonts w:asciiTheme="minorHAnsi" w:hAnsiTheme="minorHAnsi" w:cstheme="minorHAnsi"/>
          <w:sz w:val="24"/>
          <w:szCs w:val="24"/>
        </w:rPr>
        <w:t>environment</w:t>
      </w:r>
      <w:commentRangeEnd w:id="16"/>
      <w:r w:rsidR="005E4203">
        <w:rPr>
          <w:rStyle w:val="CommentReference"/>
        </w:rPr>
        <w:commentReference w:id="16"/>
      </w:r>
      <w:r w:rsidR="00CD61F9">
        <w:rPr>
          <w:rFonts w:asciiTheme="minorHAnsi" w:hAnsiTheme="minorHAnsi" w:cstheme="minorHAnsi"/>
          <w:sz w:val="24"/>
          <w:szCs w:val="24"/>
        </w:rPr>
        <w:t xml:space="preserve"> to run our GUI on,</w:t>
      </w:r>
      <w:r w:rsidRPr="0022091C">
        <w:rPr>
          <w:rFonts w:asciiTheme="minorHAnsi" w:hAnsiTheme="minorHAnsi" w:cstheme="minorHAnsi"/>
          <w:sz w:val="24"/>
          <w:szCs w:val="24"/>
        </w:rPr>
        <w:t xml:space="preserve"> </w:t>
      </w:r>
      <w:proofErr w:type="gramStart"/>
      <w:r w:rsidRPr="0022091C">
        <w:rPr>
          <w:rFonts w:asciiTheme="minorHAnsi" w:hAnsiTheme="minorHAnsi" w:cstheme="minorHAnsi"/>
          <w:sz w:val="24"/>
          <w:szCs w:val="24"/>
        </w:rPr>
        <w:t>and also</w:t>
      </w:r>
      <w:proofErr w:type="gramEnd"/>
      <w:r w:rsidRPr="0022091C">
        <w:rPr>
          <w:rFonts w:asciiTheme="minorHAnsi" w:hAnsiTheme="minorHAnsi" w:cstheme="minorHAnsi"/>
          <w:sz w:val="24"/>
          <w:szCs w:val="24"/>
        </w:rPr>
        <w:t xml:space="preserve"> to access the host’s physical interfaces in order to sniff the packets mirrored from the switch. On this docker, we run our program</w:t>
      </w:r>
      <w:ins w:id="17" w:author="Itzik Ashkenazi" w:date="2020-08-17T14:42:00Z">
        <w:r w:rsidR="005E4203">
          <w:rPr>
            <w:rFonts w:asciiTheme="minorHAnsi" w:hAnsiTheme="minorHAnsi" w:cstheme="minorHAnsi"/>
            <w:sz w:val="24"/>
            <w:szCs w:val="24"/>
          </w:rPr>
          <w:t>.</w:t>
        </w:r>
      </w:ins>
    </w:p>
    <w:p w14:paraId="45D7013B" w14:textId="77777777" w:rsidR="00A20D52" w:rsidRPr="00BB1914" w:rsidRDefault="00A20D52" w:rsidP="00A20D52">
      <w:pPr>
        <w:spacing w:after="52" w:line="259" w:lineRule="auto"/>
        <w:ind w:left="0" w:firstLine="0"/>
        <w:rPr>
          <w:rFonts w:asciiTheme="minorHAnsi" w:hAnsiTheme="minorHAnsi" w:cstheme="minorHAnsi"/>
        </w:rPr>
      </w:pPr>
    </w:p>
    <w:p w14:paraId="752BDFC7" w14:textId="77777777" w:rsidR="004F2109" w:rsidRPr="002E3538" w:rsidRDefault="00517646" w:rsidP="00D15609">
      <w:pPr>
        <w:pStyle w:val="Heading3"/>
        <w:ind w:left="-5"/>
        <w:rPr>
          <w:rFonts w:asciiTheme="minorHAnsi" w:hAnsiTheme="minorHAnsi" w:cstheme="minorHAnsi"/>
          <w:color w:val="B965A7"/>
          <w:sz w:val="40"/>
          <w:szCs w:val="40"/>
        </w:rPr>
      </w:pPr>
      <w:bookmarkStart w:id="18" w:name="_Toc48407005"/>
      <w:r w:rsidRPr="002E3538">
        <w:rPr>
          <w:rFonts w:asciiTheme="minorHAnsi" w:hAnsiTheme="minorHAnsi" w:cstheme="minorHAnsi"/>
          <w:color w:val="B965A7"/>
          <w:sz w:val="40"/>
          <w:szCs w:val="40"/>
        </w:rPr>
        <w:t>P4 Build</w:t>
      </w:r>
      <w:bookmarkEnd w:id="18"/>
      <w:r w:rsidRPr="002E3538">
        <w:rPr>
          <w:rFonts w:asciiTheme="minorHAnsi" w:hAnsiTheme="minorHAnsi" w:cstheme="minorHAnsi"/>
          <w:color w:val="B965A7"/>
          <w:sz w:val="40"/>
          <w:szCs w:val="40"/>
        </w:rPr>
        <w:t xml:space="preserve"> </w:t>
      </w:r>
    </w:p>
    <w:p w14:paraId="2F34BDBF" w14:textId="79E13594" w:rsidR="004F2109" w:rsidRPr="0022091C" w:rsidRDefault="002E3538">
      <w:pPr>
        <w:spacing w:after="232"/>
        <w:ind w:left="-5" w:right="378"/>
        <w:rPr>
          <w:rFonts w:asciiTheme="minorHAnsi" w:hAnsiTheme="minorHAnsi" w:cstheme="minorHAnsi"/>
          <w:sz w:val="24"/>
          <w:szCs w:val="24"/>
        </w:rPr>
      </w:pPr>
      <w:r w:rsidRPr="0022091C">
        <w:rPr>
          <w:rFonts w:asciiTheme="minorHAnsi" w:hAnsiTheme="minorHAnsi" w:cstheme="minorHAnsi"/>
          <w:noProof/>
          <w:sz w:val="24"/>
          <w:szCs w:val="24"/>
        </w:rPr>
        <w:drawing>
          <wp:anchor distT="0" distB="0" distL="114300" distR="114300" simplePos="0" relativeHeight="251674624" behindDoc="0" locked="0" layoutInCell="1" allowOverlap="1" wp14:anchorId="7C9B8B4F" wp14:editId="1D178AFB">
            <wp:simplePos x="0" y="0"/>
            <wp:positionH relativeFrom="page">
              <wp:posOffset>5804590</wp:posOffset>
            </wp:positionH>
            <wp:positionV relativeFrom="paragraph">
              <wp:posOffset>534835</wp:posOffset>
            </wp:positionV>
            <wp:extent cx="1450975" cy="1125855"/>
            <wp:effectExtent l="0" t="0" r="0" b="0"/>
            <wp:wrapSquare wrapText="bothSides"/>
            <wp:docPr id="6" name="Picture 5">
              <a:extLst xmlns:a="http://schemas.openxmlformats.org/drawingml/2006/main">
                <a:ext uri="{FF2B5EF4-FFF2-40B4-BE49-F238E27FC236}">
                  <a16:creationId xmlns:a16="http://schemas.microsoft.com/office/drawing/2014/main" id="{23C3A100-60B7-42C5-B5B8-FE7C2EF0C5D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C3A100-60B7-42C5-B5B8-FE7C2EF0C5D8}"/>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1450975" cy="1125855"/>
                    </a:xfrm>
                    <a:prstGeom prst="rect">
                      <a:avLst/>
                    </a:prstGeom>
                  </pic:spPr>
                </pic:pic>
              </a:graphicData>
            </a:graphic>
          </wp:anchor>
        </w:drawing>
      </w:r>
      <w:r w:rsidR="00517646" w:rsidRPr="0022091C">
        <w:rPr>
          <w:rFonts w:asciiTheme="minorHAnsi" w:hAnsiTheme="minorHAnsi" w:cstheme="minorHAnsi"/>
          <w:sz w:val="24"/>
          <w:szCs w:val="24"/>
        </w:rPr>
        <w:t xml:space="preserve">A heavy Linux-based OS environment used for the </w:t>
      </w:r>
      <w:r w:rsidR="00517646" w:rsidRPr="0022091C">
        <w:rPr>
          <w:rFonts w:asciiTheme="minorHAnsi" w:hAnsiTheme="minorHAnsi" w:cstheme="minorHAnsi"/>
          <w:b/>
          <w:sz w:val="24"/>
          <w:szCs w:val="24"/>
        </w:rPr>
        <w:t>development and compilation</w:t>
      </w:r>
      <w:r w:rsidR="00517646" w:rsidRPr="0022091C">
        <w:rPr>
          <w:rFonts w:asciiTheme="minorHAnsi" w:hAnsiTheme="minorHAnsi" w:cstheme="minorHAnsi"/>
          <w:sz w:val="24"/>
          <w:szCs w:val="24"/>
        </w:rPr>
        <w:t xml:space="preserve"> of the P4 code. Installed on our personal machines, this environment provided us with a P4 compiler and other Spectrum-2 tools and scripts the helped us with the P4 development. </w:t>
      </w:r>
    </w:p>
    <w:p w14:paraId="156003F5" w14:textId="5BA23BE9" w:rsidR="004F2109" w:rsidRPr="002E3538" w:rsidRDefault="00517646" w:rsidP="00D15609">
      <w:pPr>
        <w:pStyle w:val="Heading3"/>
        <w:ind w:left="-5"/>
        <w:rPr>
          <w:rFonts w:asciiTheme="minorHAnsi" w:hAnsiTheme="minorHAnsi" w:cstheme="minorHAnsi"/>
          <w:color w:val="B965A7"/>
          <w:sz w:val="40"/>
          <w:szCs w:val="40"/>
        </w:rPr>
      </w:pPr>
      <w:bookmarkStart w:id="19" w:name="_Toc48407006"/>
      <w:r w:rsidRPr="002E3538">
        <w:rPr>
          <w:rFonts w:asciiTheme="minorHAnsi" w:hAnsiTheme="minorHAnsi" w:cstheme="minorHAnsi"/>
          <w:color w:val="B965A7"/>
          <w:sz w:val="40"/>
          <w:szCs w:val="40"/>
        </w:rPr>
        <w:t>P4 Runtime</w:t>
      </w:r>
      <w:bookmarkEnd w:id="19"/>
      <w:r w:rsidRPr="002E3538">
        <w:rPr>
          <w:rFonts w:asciiTheme="minorHAnsi" w:hAnsiTheme="minorHAnsi" w:cstheme="minorHAnsi"/>
          <w:color w:val="B965A7"/>
          <w:sz w:val="40"/>
          <w:szCs w:val="40"/>
        </w:rPr>
        <w:t xml:space="preserve"> </w:t>
      </w:r>
    </w:p>
    <w:p w14:paraId="1F8490FE" w14:textId="7C15327E" w:rsidR="004F2109" w:rsidRPr="0022091C" w:rsidRDefault="00517646" w:rsidP="00CD61F9">
      <w:pPr>
        <w:spacing w:after="0" w:line="269" w:lineRule="auto"/>
        <w:ind w:left="-5" w:right="380"/>
        <w:rPr>
          <w:rFonts w:asciiTheme="minorHAnsi" w:hAnsiTheme="minorHAnsi" w:cstheme="minorHAnsi"/>
          <w:sz w:val="24"/>
          <w:szCs w:val="24"/>
        </w:rPr>
      </w:pPr>
      <w:r w:rsidRPr="0022091C">
        <w:rPr>
          <w:rFonts w:asciiTheme="minorHAnsi" w:hAnsiTheme="minorHAnsi" w:cstheme="minorHAnsi"/>
          <w:sz w:val="24"/>
          <w:szCs w:val="24"/>
        </w:rPr>
        <w:t xml:space="preserve">A light Linux-like OS environment used for the </w:t>
      </w:r>
      <w:r w:rsidRPr="0022091C">
        <w:rPr>
          <w:rFonts w:asciiTheme="minorHAnsi" w:hAnsiTheme="minorHAnsi" w:cstheme="minorHAnsi"/>
          <w:b/>
          <w:sz w:val="24"/>
          <w:szCs w:val="24"/>
        </w:rPr>
        <w:t>deployment</w:t>
      </w:r>
      <w:r w:rsidRPr="0022091C">
        <w:rPr>
          <w:rFonts w:asciiTheme="minorHAnsi" w:hAnsiTheme="minorHAnsi" w:cstheme="minorHAnsi"/>
          <w:sz w:val="24"/>
          <w:szCs w:val="24"/>
        </w:rPr>
        <w:t xml:space="preserve"> of the compiled P4 code. This would be installed on the switch, which supports docker container</w:t>
      </w:r>
      <w:r w:rsidR="00CD61F9">
        <w:rPr>
          <w:rFonts w:asciiTheme="minorHAnsi" w:hAnsiTheme="minorHAnsi" w:cstheme="minorHAnsi"/>
          <w:sz w:val="24"/>
          <w:szCs w:val="24"/>
        </w:rPr>
        <w:t>s</w:t>
      </w:r>
      <w:r w:rsidRPr="0022091C">
        <w:rPr>
          <w:rFonts w:asciiTheme="minorHAnsi" w:hAnsiTheme="minorHAnsi" w:cstheme="minorHAnsi"/>
          <w:sz w:val="24"/>
          <w:szCs w:val="24"/>
        </w:rPr>
        <w:t xml:space="preserve">. Once deployed, </w:t>
      </w:r>
      <w:r w:rsidR="00CD61F9">
        <w:rPr>
          <w:rFonts w:asciiTheme="minorHAnsi" w:hAnsiTheme="minorHAnsi" w:cstheme="minorHAnsi"/>
          <w:sz w:val="24"/>
          <w:szCs w:val="24"/>
        </w:rPr>
        <w:t>we get a CLI shell</w:t>
      </w:r>
      <w:commentRangeStart w:id="20"/>
      <w:r w:rsidRPr="0022091C">
        <w:rPr>
          <w:rFonts w:asciiTheme="minorHAnsi" w:hAnsiTheme="minorHAnsi" w:cstheme="minorHAnsi"/>
          <w:sz w:val="24"/>
          <w:szCs w:val="24"/>
        </w:rPr>
        <w:t xml:space="preserve"> </w:t>
      </w:r>
      <w:commentRangeEnd w:id="20"/>
      <w:r w:rsidR="00DE7BD0">
        <w:rPr>
          <w:rStyle w:val="CommentReference"/>
        </w:rPr>
        <w:commentReference w:id="20"/>
      </w:r>
      <w:r w:rsidRPr="0022091C">
        <w:rPr>
          <w:rFonts w:asciiTheme="minorHAnsi" w:hAnsiTheme="minorHAnsi" w:cstheme="minorHAnsi"/>
          <w:sz w:val="24"/>
          <w:szCs w:val="24"/>
        </w:rPr>
        <w:t xml:space="preserve">that supports multiple actions, </w:t>
      </w:r>
      <w:r w:rsidR="00A20D52" w:rsidRPr="0022091C">
        <w:rPr>
          <w:rFonts w:asciiTheme="minorHAnsi" w:hAnsiTheme="minorHAnsi" w:cstheme="minorHAnsi"/>
          <w:sz w:val="24"/>
          <w:szCs w:val="24"/>
        </w:rPr>
        <w:t>allowing us to dynamically add, remove &amp; modify table entries.</w:t>
      </w:r>
    </w:p>
    <w:p w14:paraId="71DE2B7C" w14:textId="5F469C1E" w:rsidR="00A20D52" w:rsidRPr="0022091C" w:rsidRDefault="00A20D52" w:rsidP="00CD61F9">
      <w:pPr>
        <w:spacing w:after="0" w:line="269" w:lineRule="auto"/>
        <w:ind w:left="-15" w:right="380" w:firstLine="0"/>
        <w:rPr>
          <w:rFonts w:asciiTheme="minorHAnsi" w:hAnsiTheme="minorHAnsi" w:cstheme="minorHAnsi"/>
          <w:sz w:val="24"/>
          <w:szCs w:val="24"/>
        </w:rPr>
      </w:pPr>
      <w:r w:rsidRPr="0022091C">
        <w:rPr>
          <w:rFonts w:asciiTheme="minorHAnsi" w:hAnsiTheme="minorHAnsi" w:cstheme="minorHAnsi"/>
          <w:sz w:val="24"/>
          <w:szCs w:val="24"/>
        </w:rPr>
        <w:t xml:space="preserve">In order to make our program as dynamic as possible, we used an open source </w:t>
      </w:r>
      <w:r w:rsidRPr="0022091C">
        <w:rPr>
          <w:rFonts w:asciiTheme="minorHAnsi" w:hAnsiTheme="minorHAnsi" w:cstheme="minorHAnsi"/>
          <w:b/>
          <w:bCs/>
          <w:sz w:val="24"/>
          <w:szCs w:val="24"/>
        </w:rPr>
        <w:t xml:space="preserve">P4Runtime-shell </w:t>
      </w:r>
      <w:r w:rsidRPr="0022091C">
        <w:rPr>
          <w:rFonts w:asciiTheme="minorHAnsi" w:hAnsiTheme="minorHAnsi" w:cstheme="minorHAnsi"/>
          <w:sz w:val="24"/>
          <w:szCs w:val="24"/>
        </w:rPr>
        <w:t xml:space="preserve">in order </w:t>
      </w:r>
      <w:proofErr w:type="gramStart"/>
      <w:r w:rsidRPr="0022091C">
        <w:rPr>
          <w:rFonts w:asciiTheme="minorHAnsi" w:hAnsiTheme="minorHAnsi" w:cstheme="minorHAnsi"/>
          <w:sz w:val="24"/>
          <w:szCs w:val="24"/>
        </w:rPr>
        <w:t>to  create</w:t>
      </w:r>
      <w:proofErr w:type="gramEnd"/>
      <w:r w:rsidRPr="0022091C">
        <w:rPr>
          <w:rFonts w:asciiTheme="minorHAnsi" w:hAnsiTheme="minorHAnsi" w:cstheme="minorHAnsi"/>
          <w:sz w:val="24"/>
          <w:szCs w:val="24"/>
        </w:rPr>
        <w:t xml:space="preserve"> new table entries that match the specific egress port that is congested. </w:t>
      </w:r>
    </w:p>
    <w:p w14:paraId="3BBB2296" w14:textId="74EA46E8" w:rsidR="004F2109" w:rsidRPr="002E3538" w:rsidRDefault="00517646" w:rsidP="00D15609">
      <w:pPr>
        <w:pStyle w:val="Heading3"/>
        <w:ind w:left="-5"/>
        <w:rPr>
          <w:rFonts w:asciiTheme="minorHAnsi" w:hAnsiTheme="minorHAnsi" w:cstheme="minorHAnsi"/>
          <w:color w:val="B965A7"/>
          <w:sz w:val="40"/>
          <w:szCs w:val="40"/>
        </w:rPr>
      </w:pPr>
      <w:bookmarkStart w:id="21" w:name="_Toc48407007"/>
      <w:r w:rsidRPr="002E3538">
        <w:rPr>
          <w:rFonts w:asciiTheme="minorHAnsi" w:hAnsiTheme="minorHAnsi" w:cstheme="minorHAnsi"/>
          <w:color w:val="B965A7"/>
          <w:sz w:val="40"/>
          <w:szCs w:val="40"/>
        </w:rPr>
        <w:t>P4 Code</w:t>
      </w:r>
      <w:bookmarkEnd w:id="21"/>
      <w:r w:rsidRPr="002E3538">
        <w:rPr>
          <w:rFonts w:asciiTheme="minorHAnsi" w:hAnsiTheme="minorHAnsi" w:cstheme="minorHAnsi"/>
          <w:color w:val="B965A7"/>
          <w:sz w:val="40"/>
          <w:szCs w:val="40"/>
        </w:rPr>
        <w:t xml:space="preserve"> </w:t>
      </w:r>
    </w:p>
    <w:p w14:paraId="784F8618" w14:textId="6A1342B6" w:rsidR="006E4E12" w:rsidRPr="0022091C" w:rsidRDefault="006E4E12" w:rsidP="006E4E12">
      <w:pPr>
        <w:spacing w:after="4"/>
        <w:ind w:left="-5" w:right="378"/>
        <w:rPr>
          <w:rFonts w:asciiTheme="minorHAnsi" w:hAnsiTheme="minorHAnsi" w:cstheme="minorHAnsi"/>
          <w:sz w:val="24"/>
          <w:szCs w:val="24"/>
        </w:rPr>
      </w:pPr>
      <w:r w:rsidRPr="0022091C">
        <w:rPr>
          <w:rFonts w:asciiTheme="minorHAnsi" w:hAnsiTheme="minorHAnsi" w:cstheme="minorHAnsi"/>
          <w:sz w:val="24"/>
          <w:szCs w:val="24"/>
        </w:rPr>
        <w:t xml:space="preserve">the </w:t>
      </w:r>
      <w:r w:rsidRPr="0022091C">
        <w:rPr>
          <w:rFonts w:asciiTheme="minorHAnsi" w:hAnsiTheme="minorHAnsi" w:cstheme="minorHAnsi"/>
          <w:b/>
          <w:bCs/>
          <w:sz w:val="24"/>
          <w:szCs w:val="24"/>
        </w:rPr>
        <w:t xml:space="preserve">P4 code can add match-action tables to the data plane pipeline. </w:t>
      </w:r>
    </w:p>
    <w:p w14:paraId="51D4E05C" w14:textId="77777777" w:rsidR="006E4E12" w:rsidRPr="0022091C" w:rsidRDefault="006E4E12" w:rsidP="006E4E12">
      <w:pPr>
        <w:spacing w:after="4"/>
        <w:ind w:left="-5" w:right="378"/>
        <w:rPr>
          <w:rFonts w:asciiTheme="minorHAnsi" w:hAnsiTheme="minorHAnsi" w:cstheme="minorHAnsi"/>
          <w:b/>
          <w:bCs/>
          <w:sz w:val="24"/>
          <w:szCs w:val="24"/>
        </w:rPr>
      </w:pPr>
      <w:r w:rsidRPr="0022091C">
        <w:rPr>
          <w:rFonts w:asciiTheme="minorHAnsi" w:hAnsiTheme="minorHAnsi" w:cstheme="minorHAnsi"/>
          <w:sz w:val="24"/>
          <w:szCs w:val="24"/>
        </w:rPr>
        <w:t>One of p4’s main feature, is the support for</w:t>
      </w:r>
      <w:r w:rsidRPr="0022091C">
        <w:rPr>
          <w:rFonts w:asciiTheme="minorHAnsi" w:hAnsiTheme="minorHAnsi" w:cstheme="minorHAnsi"/>
          <w:b/>
          <w:bCs/>
          <w:sz w:val="24"/>
          <w:szCs w:val="24"/>
        </w:rPr>
        <w:t xml:space="preserve"> match-action tables. </w:t>
      </w:r>
    </w:p>
    <w:p w14:paraId="6C092F30" w14:textId="674A9A7F" w:rsidR="006E4E12" w:rsidRPr="002E3538" w:rsidRDefault="006E4E12" w:rsidP="002E3538">
      <w:pPr>
        <w:spacing w:after="4"/>
        <w:ind w:left="-5" w:right="378"/>
        <w:rPr>
          <w:rFonts w:asciiTheme="minorHAnsi" w:hAnsiTheme="minorHAnsi" w:cstheme="minorHAnsi"/>
          <w:sz w:val="24"/>
          <w:szCs w:val="24"/>
        </w:rPr>
      </w:pPr>
      <w:r w:rsidRPr="0022091C">
        <w:rPr>
          <w:rFonts w:asciiTheme="minorHAnsi" w:hAnsiTheme="minorHAnsi" w:cstheme="minorHAnsi"/>
          <w:sz w:val="24"/>
          <w:szCs w:val="24"/>
        </w:rPr>
        <w:t xml:space="preserve">Match-action tables are mappings between agreed-on field values to a given set of action. That way we can look at certain fields in any packet that goes through the switch and determine </w:t>
      </w:r>
      <w:proofErr w:type="gramStart"/>
      <w:r w:rsidRPr="0022091C">
        <w:rPr>
          <w:rFonts w:asciiTheme="minorHAnsi" w:hAnsiTheme="minorHAnsi" w:cstheme="minorHAnsi"/>
          <w:sz w:val="24"/>
          <w:szCs w:val="24"/>
        </w:rPr>
        <w:t>whether or not</w:t>
      </w:r>
      <w:proofErr w:type="gramEnd"/>
      <w:r w:rsidRPr="0022091C">
        <w:rPr>
          <w:rFonts w:asciiTheme="minorHAnsi" w:hAnsiTheme="minorHAnsi" w:cstheme="minorHAnsi"/>
          <w:sz w:val="24"/>
          <w:szCs w:val="24"/>
        </w:rPr>
        <w:t xml:space="preserve"> to perform an action on it. For example, we can mirror a packet with additional information, by inspecting the DSCP, egress port and checksum</w:t>
      </w:r>
      <w:ins w:id="22" w:author="Itzik Ashkenazi" w:date="2020-08-17T14:48:00Z">
        <w:r w:rsidR="00DE7BD0">
          <w:rPr>
            <w:rFonts w:asciiTheme="minorHAnsi" w:hAnsiTheme="minorHAnsi" w:cstheme="minorHAnsi"/>
            <w:sz w:val="24"/>
            <w:szCs w:val="24"/>
          </w:rPr>
          <w:t>.</w:t>
        </w:r>
      </w:ins>
    </w:p>
    <w:p w14:paraId="5FFF6347" w14:textId="77777777" w:rsidR="004F2109" w:rsidRPr="002A1704" w:rsidRDefault="00517646" w:rsidP="00D15609">
      <w:pPr>
        <w:pStyle w:val="Heading3"/>
        <w:ind w:left="-5"/>
        <w:rPr>
          <w:rFonts w:asciiTheme="minorHAnsi" w:hAnsiTheme="minorHAnsi" w:cstheme="minorHAnsi"/>
          <w:color w:val="B965A7"/>
          <w:sz w:val="40"/>
          <w:szCs w:val="40"/>
        </w:rPr>
      </w:pPr>
      <w:bookmarkStart w:id="23" w:name="_Toc48407008"/>
      <w:r w:rsidRPr="002A1704">
        <w:rPr>
          <w:rFonts w:asciiTheme="minorHAnsi" w:hAnsiTheme="minorHAnsi" w:cstheme="minorHAnsi"/>
          <w:color w:val="B965A7"/>
          <w:sz w:val="40"/>
          <w:szCs w:val="40"/>
        </w:rPr>
        <w:lastRenderedPageBreak/>
        <w:t>The ERSPAN Header</w:t>
      </w:r>
      <w:bookmarkEnd w:id="23"/>
      <w:r w:rsidRPr="002A1704">
        <w:rPr>
          <w:rFonts w:asciiTheme="minorHAnsi" w:hAnsiTheme="minorHAnsi" w:cstheme="minorHAnsi"/>
          <w:color w:val="B965A7"/>
          <w:sz w:val="40"/>
          <w:szCs w:val="40"/>
        </w:rPr>
        <w:t xml:space="preserve"> </w:t>
      </w:r>
    </w:p>
    <w:p w14:paraId="639071A2" w14:textId="3415DDA4" w:rsidR="004F2109" w:rsidRDefault="00517646">
      <w:pPr>
        <w:spacing w:after="22"/>
        <w:ind w:left="-5" w:right="378"/>
        <w:rPr>
          <w:rFonts w:asciiTheme="minorHAnsi" w:hAnsiTheme="minorHAnsi" w:cstheme="minorHAnsi"/>
          <w:sz w:val="24"/>
          <w:szCs w:val="24"/>
        </w:rPr>
      </w:pPr>
      <w:r w:rsidRPr="00A538DB">
        <w:rPr>
          <w:rFonts w:asciiTheme="minorHAnsi" w:hAnsiTheme="minorHAnsi" w:cstheme="minorHAnsi"/>
          <w:sz w:val="24"/>
          <w:szCs w:val="24"/>
        </w:rPr>
        <w:t xml:space="preserve">The ERSPAN header is Mellanox’s implementation of a </w:t>
      </w:r>
      <w:r w:rsidRPr="00A538DB">
        <w:rPr>
          <w:rFonts w:asciiTheme="minorHAnsi" w:hAnsiTheme="minorHAnsi" w:cstheme="minorHAnsi"/>
          <w:b/>
          <w:sz w:val="24"/>
          <w:szCs w:val="24"/>
        </w:rPr>
        <w:t>GRE header</w:t>
      </w:r>
      <w:r w:rsidRPr="00A538DB">
        <w:rPr>
          <w:rFonts w:asciiTheme="minorHAnsi" w:hAnsiTheme="minorHAnsi" w:cstheme="minorHAnsi"/>
          <w:sz w:val="24"/>
          <w:szCs w:val="24"/>
        </w:rPr>
        <w:t>. Generic Routing Encapsulation (GRE) is a tunneling protocol that can encapsulate a wide variety of network layer protocols inside point-to-point links over an IP network. The ERSPAN header adheres to the GRE protocol, allowing for telemetric values</w:t>
      </w:r>
      <w:r w:rsidR="00DE7BD0">
        <w:rPr>
          <w:rFonts w:asciiTheme="minorHAnsi" w:hAnsiTheme="minorHAnsi" w:cstheme="minorHAnsi"/>
          <w:sz w:val="24"/>
          <w:szCs w:val="24"/>
        </w:rPr>
        <w:t xml:space="preserve"> and other packet metadata</w:t>
      </w:r>
      <w:r w:rsidRPr="00A538DB">
        <w:rPr>
          <w:rFonts w:asciiTheme="minorHAnsi" w:hAnsiTheme="minorHAnsi" w:cstheme="minorHAnsi"/>
          <w:sz w:val="24"/>
          <w:szCs w:val="24"/>
        </w:rPr>
        <w:t xml:space="preserve"> to be transmitted with the packet. Below is a visual representation of the ERSPAN header.  </w:t>
      </w:r>
    </w:p>
    <w:p w14:paraId="6B5F2564" w14:textId="77777777" w:rsidR="00CE4C3B" w:rsidRPr="00A538DB" w:rsidRDefault="00CE4C3B">
      <w:pPr>
        <w:spacing w:after="22"/>
        <w:ind w:left="-5" w:right="378"/>
        <w:rPr>
          <w:rFonts w:asciiTheme="minorHAnsi" w:hAnsiTheme="minorHAnsi" w:cstheme="minorHAnsi"/>
          <w:sz w:val="24"/>
          <w:szCs w:val="24"/>
        </w:rPr>
      </w:pPr>
    </w:p>
    <w:p w14:paraId="376441B3" w14:textId="77777777" w:rsidR="004F2109" w:rsidRPr="00BB1914" w:rsidRDefault="00517646">
      <w:pPr>
        <w:spacing w:after="45" w:line="259" w:lineRule="auto"/>
        <w:ind w:left="1017" w:firstLine="0"/>
        <w:rPr>
          <w:rFonts w:asciiTheme="minorHAnsi" w:hAnsiTheme="minorHAnsi" w:cstheme="minorHAnsi"/>
        </w:rPr>
      </w:pPr>
      <w:r w:rsidRPr="00BB1914">
        <w:rPr>
          <w:rFonts w:asciiTheme="minorHAnsi" w:hAnsiTheme="minorHAnsi" w:cstheme="minorHAnsi"/>
          <w:noProof/>
          <w:sz w:val="22"/>
        </w:rPr>
        <mc:AlternateContent>
          <mc:Choice Requires="wpg">
            <w:drawing>
              <wp:inline distT="0" distB="0" distL="0" distR="0" wp14:anchorId="72356D09" wp14:editId="044AB6B8">
                <wp:extent cx="4245864" cy="3099816"/>
                <wp:effectExtent l="0" t="0" r="0" b="0"/>
                <wp:docPr id="17110" name="Group 17110"/>
                <wp:cNvGraphicFramePr/>
                <a:graphic xmlns:a="http://schemas.openxmlformats.org/drawingml/2006/main">
                  <a:graphicData uri="http://schemas.microsoft.com/office/word/2010/wordprocessingGroup">
                    <wpg:wgp>
                      <wpg:cNvGrpSpPr/>
                      <wpg:grpSpPr>
                        <a:xfrm>
                          <a:off x="0" y="0"/>
                          <a:ext cx="4245864" cy="3099816"/>
                          <a:chOff x="0" y="0"/>
                          <a:chExt cx="4245864" cy="3099816"/>
                        </a:xfrm>
                      </wpg:grpSpPr>
                      <pic:pic xmlns:pic="http://schemas.openxmlformats.org/drawingml/2006/picture">
                        <pic:nvPicPr>
                          <pic:cNvPr id="1390" name="Picture 1390"/>
                          <pic:cNvPicPr/>
                        </pic:nvPicPr>
                        <pic:blipFill>
                          <a:blip r:embed="rId37"/>
                          <a:stretch>
                            <a:fillRect/>
                          </a:stretch>
                        </pic:blipFill>
                        <pic:spPr>
                          <a:xfrm>
                            <a:off x="0" y="0"/>
                            <a:ext cx="4245864" cy="3099816"/>
                          </a:xfrm>
                          <a:prstGeom prst="rect">
                            <a:avLst/>
                          </a:prstGeom>
                        </pic:spPr>
                      </pic:pic>
                      <pic:pic xmlns:pic="http://schemas.openxmlformats.org/drawingml/2006/picture">
                        <pic:nvPicPr>
                          <pic:cNvPr id="1392" name="Picture 1392"/>
                          <pic:cNvPicPr/>
                        </pic:nvPicPr>
                        <pic:blipFill>
                          <a:blip r:embed="rId38"/>
                          <a:stretch>
                            <a:fillRect/>
                          </a:stretch>
                        </pic:blipFill>
                        <pic:spPr>
                          <a:xfrm>
                            <a:off x="52959" y="2489"/>
                            <a:ext cx="4143375" cy="2997200"/>
                          </a:xfrm>
                          <a:prstGeom prst="rect">
                            <a:avLst/>
                          </a:prstGeom>
                        </pic:spPr>
                      </pic:pic>
                    </wpg:wgp>
                  </a:graphicData>
                </a:graphic>
              </wp:inline>
            </w:drawing>
          </mc:Choice>
          <mc:Fallback>
            <w:pict>
              <v:group w14:anchorId="4CB30F44" id="Group 17110" o:spid="_x0000_s1026" style="width:334.3pt;height:244.1pt;mso-position-horizontal-relative:char;mso-position-vertical-relative:line" coordsize="42458,30998"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">
                <v:shape id="Picture 1390" o:spid="_x0000_s1027" type="#_x0000_t75" style="position:absolute;width:42458;height:309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">
                  <v:imagedata r:id="rId39" o:title=""/>
                </v:shape>
                <v:shape id="Picture 1392" o:spid="_x0000_s1028" type="#_x0000_t75" style="position:absolute;left:529;top:24;width:41434;height:299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">
                  <v:imagedata r:id="rId40" o:title=""/>
                </v:shape>
                <w10:anchorlock/>
              </v:group>
            </w:pict>
          </mc:Fallback>
        </mc:AlternateContent>
      </w:r>
    </w:p>
    <w:p w14:paraId="1C392E72" w14:textId="77777777" w:rsidR="004F2109" w:rsidRPr="00BB1914" w:rsidRDefault="00517646">
      <w:pPr>
        <w:spacing w:after="138" w:line="259" w:lineRule="auto"/>
        <w:ind w:left="165" w:right="539"/>
        <w:jc w:val="center"/>
        <w:rPr>
          <w:rFonts w:asciiTheme="minorHAnsi" w:hAnsiTheme="minorHAnsi" w:cstheme="minorHAnsi"/>
        </w:rPr>
      </w:pPr>
      <w:r w:rsidRPr="00BB1914">
        <w:rPr>
          <w:rFonts w:asciiTheme="minorHAnsi" w:hAnsiTheme="minorHAnsi" w:cstheme="minorHAnsi"/>
          <w:b/>
          <w:color w:val="404040"/>
          <w:sz w:val="16"/>
        </w:rPr>
        <w:t xml:space="preserve">Figure 3 - Mellanox ERSPAN-2 header (marked in red are Spectrum-2 specific additions) </w:t>
      </w:r>
    </w:p>
    <w:p w14:paraId="58B78AA7" w14:textId="77777777" w:rsidR="004F2109" w:rsidRPr="00A538DB" w:rsidRDefault="00517646">
      <w:pPr>
        <w:spacing w:after="175" w:line="259" w:lineRule="auto"/>
        <w:ind w:left="0" w:firstLine="0"/>
        <w:rPr>
          <w:rFonts w:asciiTheme="minorHAnsi" w:hAnsiTheme="minorHAnsi" w:cstheme="minorHAnsi"/>
          <w:sz w:val="24"/>
          <w:szCs w:val="24"/>
        </w:rPr>
      </w:pPr>
      <w:r w:rsidRPr="00A538DB">
        <w:rPr>
          <w:rFonts w:asciiTheme="minorHAnsi" w:hAnsiTheme="minorHAnsi" w:cstheme="minorHAnsi"/>
          <w:sz w:val="24"/>
          <w:szCs w:val="24"/>
        </w:rPr>
        <w:t xml:space="preserve"> </w:t>
      </w:r>
    </w:p>
    <w:p w14:paraId="144F0E33" w14:textId="77777777" w:rsidR="004F2109" w:rsidRPr="00A538DB" w:rsidRDefault="00517646">
      <w:pPr>
        <w:spacing w:after="214"/>
        <w:ind w:left="-5" w:right="378"/>
        <w:rPr>
          <w:rFonts w:asciiTheme="minorHAnsi" w:hAnsiTheme="minorHAnsi" w:cstheme="minorHAnsi"/>
          <w:sz w:val="24"/>
          <w:szCs w:val="24"/>
        </w:rPr>
      </w:pPr>
      <w:r w:rsidRPr="00A538DB">
        <w:rPr>
          <w:rFonts w:asciiTheme="minorHAnsi" w:hAnsiTheme="minorHAnsi" w:cstheme="minorHAnsi"/>
          <w:sz w:val="24"/>
          <w:szCs w:val="24"/>
        </w:rPr>
        <w:t xml:space="preserve">For our final interface, we extracted the following metrics from the header: </w:t>
      </w:r>
    </w:p>
    <w:p w14:paraId="37E072B9" w14:textId="0A6BABAC" w:rsidR="004F2109" w:rsidRPr="00A538DB" w:rsidRDefault="00517646">
      <w:pPr>
        <w:numPr>
          <w:ilvl w:val="0"/>
          <w:numId w:val="4"/>
        </w:numPr>
        <w:spacing w:after="26"/>
        <w:ind w:right="378" w:hanging="360"/>
        <w:rPr>
          <w:rFonts w:asciiTheme="minorHAnsi" w:hAnsiTheme="minorHAnsi" w:cstheme="minorHAnsi"/>
          <w:sz w:val="24"/>
          <w:szCs w:val="24"/>
        </w:rPr>
      </w:pPr>
      <w:proofErr w:type="spellStart"/>
      <w:r w:rsidRPr="00A538DB">
        <w:rPr>
          <w:rFonts w:asciiTheme="minorHAnsi" w:hAnsiTheme="minorHAnsi" w:cstheme="minorHAnsi"/>
          <w:b/>
          <w:sz w:val="24"/>
          <w:szCs w:val="24"/>
        </w:rPr>
        <w:t>egress_label_port</w:t>
      </w:r>
      <w:proofErr w:type="spellEnd"/>
      <w:r w:rsidRPr="00A538DB">
        <w:rPr>
          <w:rFonts w:asciiTheme="minorHAnsi" w:hAnsiTheme="minorHAnsi" w:cstheme="minorHAnsi"/>
          <w:sz w:val="24"/>
          <w:szCs w:val="24"/>
        </w:rPr>
        <w:t xml:space="preserve"> – </w:t>
      </w:r>
      <w:r w:rsidR="00AC5EF4" w:rsidRPr="00A538DB">
        <w:rPr>
          <w:rFonts w:asciiTheme="minorHAnsi" w:hAnsiTheme="minorHAnsi" w:cstheme="minorHAnsi"/>
          <w:sz w:val="24"/>
          <w:szCs w:val="24"/>
        </w:rPr>
        <w:t>to present the egress port of the mirrored traffic.</w:t>
      </w:r>
    </w:p>
    <w:p w14:paraId="0D3197C6" w14:textId="19631D67" w:rsidR="00AC5EF4" w:rsidRPr="00A538DB" w:rsidRDefault="00AC5EF4">
      <w:pPr>
        <w:numPr>
          <w:ilvl w:val="0"/>
          <w:numId w:val="4"/>
        </w:numPr>
        <w:spacing w:after="26"/>
        <w:ind w:right="378" w:hanging="360"/>
        <w:rPr>
          <w:rFonts w:asciiTheme="minorHAnsi" w:hAnsiTheme="minorHAnsi" w:cstheme="minorHAnsi"/>
          <w:sz w:val="24"/>
          <w:szCs w:val="24"/>
        </w:rPr>
      </w:pPr>
      <w:proofErr w:type="spellStart"/>
      <w:r w:rsidRPr="00A538DB">
        <w:rPr>
          <w:rFonts w:asciiTheme="minorHAnsi" w:hAnsiTheme="minorHAnsi" w:cstheme="minorHAnsi"/>
          <w:b/>
          <w:sz w:val="24"/>
          <w:szCs w:val="24"/>
        </w:rPr>
        <w:t>ingress_lable_port</w:t>
      </w:r>
      <w:proofErr w:type="spellEnd"/>
      <w:r w:rsidRPr="00A538DB">
        <w:rPr>
          <w:rFonts w:asciiTheme="minorHAnsi" w:hAnsiTheme="minorHAnsi" w:cstheme="minorHAnsi"/>
          <w:b/>
          <w:sz w:val="24"/>
          <w:szCs w:val="24"/>
        </w:rPr>
        <w:t xml:space="preserve"> </w:t>
      </w:r>
      <w:r w:rsidRPr="00A538DB">
        <w:rPr>
          <w:rFonts w:asciiTheme="minorHAnsi" w:hAnsiTheme="minorHAnsi" w:cstheme="minorHAnsi"/>
          <w:sz w:val="24"/>
          <w:szCs w:val="24"/>
        </w:rPr>
        <w:t>– to present the ingress port of the mirrored traffic.</w:t>
      </w:r>
    </w:p>
    <w:p w14:paraId="389E05E3" w14:textId="522F4809" w:rsidR="004F2109" w:rsidRPr="00A538DB" w:rsidRDefault="00AC5EF4">
      <w:pPr>
        <w:numPr>
          <w:ilvl w:val="0"/>
          <w:numId w:val="4"/>
        </w:numPr>
        <w:spacing w:after="48"/>
        <w:ind w:right="378" w:hanging="360"/>
        <w:rPr>
          <w:rFonts w:asciiTheme="minorHAnsi" w:hAnsiTheme="minorHAnsi" w:cstheme="minorHAnsi"/>
          <w:sz w:val="24"/>
          <w:szCs w:val="24"/>
        </w:rPr>
      </w:pPr>
      <w:r w:rsidRPr="00A538DB">
        <w:rPr>
          <w:rFonts w:asciiTheme="minorHAnsi" w:hAnsiTheme="minorHAnsi" w:cstheme="minorHAnsi"/>
          <w:b/>
          <w:sz w:val="24"/>
          <w:szCs w:val="24"/>
        </w:rPr>
        <w:t xml:space="preserve">Source IP, Destination IP, Transport layer protocol, Transport layer source and destination ports </w:t>
      </w:r>
      <w:r w:rsidR="00517646" w:rsidRPr="00A538DB">
        <w:rPr>
          <w:rFonts w:asciiTheme="minorHAnsi" w:hAnsiTheme="minorHAnsi" w:cstheme="minorHAnsi"/>
          <w:sz w:val="24"/>
          <w:szCs w:val="24"/>
        </w:rPr>
        <w:t xml:space="preserve">– </w:t>
      </w:r>
      <w:r w:rsidRPr="00A538DB">
        <w:rPr>
          <w:rFonts w:asciiTheme="minorHAnsi" w:hAnsiTheme="minorHAnsi" w:cstheme="minorHAnsi"/>
          <w:sz w:val="24"/>
          <w:szCs w:val="24"/>
        </w:rPr>
        <w:t>parsed by the collector</w:t>
      </w:r>
      <w:r w:rsidR="002A1704" w:rsidRPr="00A538DB">
        <w:rPr>
          <w:rFonts w:asciiTheme="minorHAnsi" w:hAnsiTheme="minorHAnsi" w:cstheme="minorHAnsi"/>
          <w:sz w:val="24"/>
          <w:szCs w:val="24"/>
        </w:rPr>
        <w:t xml:space="preserve"> from the </w:t>
      </w:r>
      <w:r w:rsidR="00DE7BD0">
        <w:rPr>
          <w:rFonts w:asciiTheme="minorHAnsi" w:hAnsiTheme="minorHAnsi" w:cstheme="minorHAnsi"/>
          <w:sz w:val="24"/>
          <w:szCs w:val="24"/>
        </w:rPr>
        <w:t xml:space="preserve">encapsulated </w:t>
      </w:r>
      <w:r w:rsidR="002A1704" w:rsidRPr="00A538DB">
        <w:rPr>
          <w:rFonts w:asciiTheme="minorHAnsi" w:hAnsiTheme="minorHAnsi" w:cstheme="minorHAnsi"/>
          <w:sz w:val="24"/>
          <w:szCs w:val="24"/>
        </w:rPr>
        <w:t>packet</w:t>
      </w:r>
      <w:r w:rsidRPr="00A538DB">
        <w:rPr>
          <w:rFonts w:asciiTheme="minorHAnsi" w:hAnsiTheme="minorHAnsi" w:cstheme="minorHAnsi"/>
          <w:sz w:val="24"/>
          <w:szCs w:val="24"/>
        </w:rPr>
        <w:t>, and used (as a part of the 5-tuple)</w:t>
      </w:r>
      <w:r w:rsidR="00517646" w:rsidRPr="00A538DB">
        <w:rPr>
          <w:rFonts w:asciiTheme="minorHAnsi" w:hAnsiTheme="minorHAnsi" w:cstheme="minorHAnsi"/>
          <w:sz w:val="24"/>
          <w:szCs w:val="24"/>
        </w:rPr>
        <w:t xml:space="preserve"> </w:t>
      </w:r>
      <w:r w:rsidRPr="00A538DB">
        <w:rPr>
          <w:rFonts w:asciiTheme="minorHAnsi" w:hAnsiTheme="minorHAnsi" w:cstheme="minorHAnsi"/>
          <w:sz w:val="24"/>
          <w:szCs w:val="24"/>
        </w:rPr>
        <w:t>to identify each individual flow, as it is later represented in the GUI.</w:t>
      </w:r>
    </w:p>
    <w:p w14:paraId="2154B7C6" w14:textId="451B45F7" w:rsidR="004F2109" w:rsidRPr="00A538DB" w:rsidRDefault="00517646">
      <w:pPr>
        <w:numPr>
          <w:ilvl w:val="0"/>
          <w:numId w:val="4"/>
        </w:numPr>
        <w:spacing w:after="26"/>
        <w:ind w:right="378" w:hanging="360"/>
        <w:rPr>
          <w:rFonts w:asciiTheme="minorHAnsi" w:hAnsiTheme="minorHAnsi" w:cstheme="minorHAnsi"/>
          <w:sz w:val="24"/>
          <w:szCs w:val="24"/>
        </w:rPr>
      </w:pPr>
      <w:proofErr w:type="spellStart"/>
      <w:r w:rsidRPr="00A538DB">
        <w:rPr>
          <w:rFonts w:asciiTheme="minorHAnsi" w:hAnsiTheme="minorHAnsi" w:cstheme="minorHAnsi"/>
          <w:b/>
          <w:sz w:val="24"/>
          <w:szCs w:val="24"/>
        </w:rPr>
        <w:t>egr_buff_occupancy</w:t>
      </w:r>
      <w:proofErr w:type="spellEnd"/>
      <w:r w:rsidRPr="00A538DB">
        <w:rPr>
          <w:rFonts w:asciiTheme="minorHAnsi" w:hAnsiTheme="minorHAnsi" w:cstheme="minorHAnsi"/>
          <w:sz w:val="24"/>
          <w:szCs w:val="24"/>
        </w:rPr>
        <w:t xml:space="preserve"> – to draw the egress buffer occupancy </w:t>
      </w:r>
      <w:r w:rsidR="00C56D32" w:rsidRPr="00A538DB">
        <w:rPr>
          <w:rFonts w:asciiTheme="minorHAnsi" w:hAnsiTheme="minorHAnsi" w:cstheme="minorHAnsi"/>
          <w:sz w:val="24"/>
          <w:szCs w:val="24"/>
        </w:rPr>
        <w:t>and determine if the port is congested</w:t>
      </w:r>
      <w:r w:rsidR="00FF64E0">
        <w:rPr>
          <w:rFonts w:asciiTheme="minorHAnsi" w:hAnsiTheme="minorHAnsi" w:cstheme="minorHAnsi"/>
          <w:sz w:val="24"/>
          <w:szCs w:val="24"/>
        </w:rPr>
        <w:t>.</w:t>
      </w:r>
    </w:p>
    <w:p w14:paraId="4A1AE665" w14:textId="17C5DF11" w:rsidR="004F2109" w:rsidRPr="00A538DB" w:rsidRDefault="002A1704">
      <w:pPr>
        <w:numPr>
          <w:ilvl w:val="0"/>
          <w:numId w:val="4"/>
        </w:numPr>
        <w:ind w:right="378" w:hanging="360"/>
        <w:rPr>
          <w:rFonts w:asciiTheme="minorHAnsi" w:hAnsiTheme="minorHAnsi" w:cstheme="minorHAnsi"/>
          <w:sz w:val="24"/>
          <w:szCs w:val="24"/>
        </w:rPr>
      </w:pPr>
      <w:r w:rsidRPr="00A538DB">
        <w:rPr>
          <w:rFonts w:asciiTheme="minorHAnsi" w:hAnsiTheme="minorHAnsi" w:cstheme="minorHAnsi"/>
          <w:b/>
          <w:sz w:val="24"/>
          <w:szCs w:val="24"/>
        </w:rPr>
        <w:t>TOS value</w:t>
      </w:r>
      <w:r w:rsidR="00517646" w:rsidRPr="00A538DB">
        <w:rPr>
          <w:rFonts w:asciiTheme="minorHAnsi" w:hAnsiTheme="minorHAnsi" w:cstheme="minorHAnsi"/>
          <w:sz w:val="24"/>
          <w:szCs w:val="24"/>
        </w:rPr>
        <w:t xml:space="preserve"> – </w:t>
      </w:r>
      <w:r w:rsidRPr="00A538DB">
        <w:rPr>
          <w:rFonts w:asciiTheme="minorHAnsi" w:hAnsiTheme="minorHAnsi" w:cstheme="minorHAnsi"/>
          <w:sz w:val="24"/>
          <w:szCs w:val="24"/>
        </w:rPr>
        <w:t>parsed by the collector</w:t>
      </w:r>
      <w:r w:rsidR="00FF64E0">
        <w:rPr>
          <w:rFonts w:asciiTheme="minorHAnsi" w:hAnsiTheme="minorHAnsi" w:cstheme="minorHAnsi"/>
          <w:sz w:val="24"/>
          <w:szCs w:val="24"/>
        </w:rPr>
        <w:t>. T</w:t>
      </w:r>
      <w:r w:rsidRPr="00A538DB">
        <w:rPr>
          <w:rFonts w:asciiTheme="minorHAnsi" w:hAnsiTheme="minorHAnsi" w:cstheme="minorHAnsi"/>
          <w:sz w:val="24"/>
          <w:szCs w:val="24"/>
        </w:rPr>
        <w:t>his fields’ value is used to identify the users’ flow out of the congesting flows that go through the same egress port.</w:t>
      </w:r>
    </w:p>
    <w:p w14:paraId="53A710A4" w14:textId="66B7EFD6" w:rsidR="004F2109" w:rsidRPr="00BB1914" w:rsidRDefault="00517646">
      <w:pPr>
        <w:spacing w:after="283" w:line="259" w:lineRule="auto"/>
        <w:ind w:left="0" w:firstLine="0"/>
        <w:rPr>
          <w:rFonts w:asciiTheme="minorHAnsi" w:hAnsiTheme="minorHAnsi" w:cstheme="minorHAnsi"/>
        </w:rPr>
      </w:pPr>
      <w:r w:rsidRPr="00BB1914">
        <w:rPr>
          <w:rFonts w:asciiTheme="minorHAnsi" w:hAnsiTheme="minorHAnsi" w:cstheme="minorHAnsi"/>
        </w:rPr>
        <w:lastRenderedPageBreak/>
        <w:t xml:space="preserve"> </w:t>
      </w:r>
    </w:p>
    <w:p w14:paraId="4B365851" w14:textId="77777777" w:rsidR="004F2109" w:rsidRPr="008306C3" w:rsidRDefault="00517646" w:rsidP="00D15609">
      <w:pPr>
        <w:pStyle w:val="Heading3"/>
        <w:ind w:left="-5"/>
        <w:rPr>
          <w:rFonts w:asciiTheme="minorHAnsi" w:hAnsiTheme="minorHAnsi" w:cstheme="minorHAnsi"/>
          <w:color w:val="B965A7"/>
          <w:sz w:val="40"/>
          <w:szCs w:val="40"/>
        </w:rPr>
      </w:pPr>
      <w:bookmarkStart w:id="24" w:name="_Toc48407009"/>
      <w:r w:rsidRPr="008306C3">
        <w:rPr>
          <w:rFonts w:asciiTheme="minorHAnsi" w:hAnsiTheme="minorHAnsi" w:cstheme="minorHAnsi"/>
          <w:color w:val="B965A7"/>
          <w:sz w:val="40"/>
          <w:szCs w:val="40"/>
        </w:rPr>
        <w:t>P4 Table Entries</w:t>
      </w:r>
      <w:bookmarkEnd w:id="24"/>
      <w:r w:rsidRPr="008306C3">
        <w:rPr>
          <w:rFonts w:asciiTheme="minorHAnsi" w:hAnsiTheme="minorHAnsi" w:cstheme="minorHAnsi"/>
          <w:color w:val="B965A7"/>
          <w:sz w:val="40"/>
          <w:szCs w:val="40"/>
        </w:rPr>
        <w:t xml:space="preserve"> </w:t>
      </w:r>
    </w:p>
    <w:p w14:paraId="7EE6F51D" w14:textId="66C7A2B4" w:rsidR="004F2109" w:rsidRPr="008306C3" w:rsidRDefault="00517646">
      <w:pPr>
        <w:ind w:left="-5" w:right="378"/>
        <w:rPr>
          <w:rFonts w:asciiTheme="minorHAnsi" w:hAnsiTheme="minorHAnsi" w:cstheme="minorHAnsi"/>
          <w:sz w:val="24"/>
          <w:szCs w:val="24"/>
        </w:rPr>
      </w:pPr>
      <w:r w:rsidRPr="008306C3">
        <w:rPr>
          <w:rFonts w:asciiTheme="minorHAnsi" w:hAnsiTheme="minorHAnsi" w:cstheme="minorHAnsi"/>
          <w:sz w:val="24"/>
          <w:szCs w:val="24"/>
        </w:rPr>
        <w:t xml:space="preserve">The P4 code is written and deployed, the setup is complete and functioning and traffic is flowing through the switch. Now all we need to do is to propagate the table with desired entries. </w:t>
      </w:r>
    </w:p>
    <w:p w14:paraId="13B9C62F" w14:textId="652EA2FE" w:rsidR="00A538DB" w:rsidRPr="008306C3" w:rsidRDefault="00A538DB">
      <w:pPr>
        <w:ind w:left="-5" w:right="378"/>
        <w:rPr>
          <w:rFonts w:asciiTheme="minorHAnsi" w:hAnsiTheme="minorHAnsi" w:cstheme="minorHAnsi"/>
          <w:sz w:val="24"/>
          <w:szCs w:val="24"/>
        </w:rPr>
      </w:pPr>
      <w:proofErr w:type="gramStart"/>
      <w:r w:rsidRPr="008306C3">
        <w:rPr>
          <w:rFonts w:asciiTheme="minorHAnsi" w:hAnsiTheme="minorHAnsi" w:cstheme="minorHAnsi"/>
          <w:sz w:val="24"/>
          <w:szCs w:val="24"/>
        </w:rPr>
        <w:t>In order to</w:t>
      </w:r>
      <w:proofErr w:type="gramEnd"/>
      <w:r w:rsidRPr="008306C3">
        <w:rPr>
          <w:rFonts w:asciiTheme="minorHAnsi" w:hAnsiTheme="minorHAnsi" w:cstheme="minorHAnsi"/>
          <w:sz w:val="24"/>
          <w:szCs w:val="24"/>
        </w:rPr>
        <w:t xml:space="preserve"> achieve our mission, we used two distinct table entries:</w:t>
      </w:r>
    </w:p>
    <w:p w14:paraId="10C0859A" w14:textId="3D5F42AF" w:rsidR="004F2109" w:rsidRPr="008306C3" w:rsidRDefault="00A538DB" w:rsidP="00A538DB">
      <w:pPr>
        <w:pStyle w:val="ListParagraph"/>
        <w:numPr>
          <w:ilvl w:val="0"/>
          <w:numId w:val="16"/>
        </w:numPr>
        <w:ind w:right="378"/>
        <w:rPr>
          <w:rFonts w:asciiTheme="minorHAnsi" w:hAnsiTheme="minorHAnsi" w:cstheme="minorHAnsi"/>
          <w:b/>
          <w:bCs/>
          <w:sz w:val="24"/>
          <w:szCs w:val="24"/>
        </w:rPr>
      </w:pPr>
      <w:r w:rsidRPr="008306C3">
        <w:rPr>
          <w:rFonts w:asciiTheme="minorHAnsi" w:hAnsiTheme="minorHAnsi" w:cstheme="minorHAnsi"/>
          <w:b/>
          <w:bCs/>
          <w:sz w:val="24"/>
          <w:szCs w:val="24"/>
        </w:rPr>
        <w:t>DSCP mirroring</w:t>
      </w:r>
      <w:r w:rsidRPr="008306C3">
        <w:rPr>
          <w:rFonts w:asciiTheme="minorHAnsi" w:hAnsiTheme="minorHAnsi" w:cstheme="minorHAnsi"/>
          <w:b/>
          <w:bCs/>
          <w:sz w:val="24"/>
          <w:szCs w:val="24"/>
        </w:rPr>
        <w:br/>
      </w:r>
      <w:r w:rsidRPr="008306C3">
        <w:rPr>
          <w:rFonts w:asciiTheme="minorHAnsi" w:hAnsiTheme="minorHAnsi" w:cstheme="minorHAnsi"/>
          <w:sz w:val="24"/>
          <w:szCs w:val="24"/>
        </w:rPr>
        <w:t xml:space="preserve">This constant table entry is </w:t>
      </w:r>
      <w:r w:rsidR="005B2BB2" w:rsidRPr="008306C3">
        <w:rPr>
          <w:rFonts w:asciiTheme="minorHAnsi" w:hAnsiTheme="minorHAnsi" w:cstheme="minorHAnsi"/>
          <w:sz w:val="24"/>
          <w:szCs w:val="24"/>
        </w:rPr>
        <w:t>hard-coded into our P4 program and is deployed (e.g. – an entry is added to the switch</w:t>
      </w:r>
      <w:r w:rsidR="00170498" w:rsidRPr="008306C3">
        <w:rPr>
          <w:rFonts w:asciiTheme="minorHAnsi" w:hAnsiTheme="minorHAnsi" w:cstheme="minorHAnsi"/>
          <w:sz w:val="24"/>
          <w:szCs w:val="24"/>
        </w:rPr>
        <w:t>e</w:t>
      </w:r>
      <w:r w:rsidR="005B2BB2" w:rsidRPr="008306C3">
        <w:rPr>
          <w:rFonts w:asciiTheme="minorHAnsi" w:hAnsiTheme="minorHAnsi" w:cstheme="minorHAnsi"/>
          <w:sz w:val="24"/>
          <w:szCs w:val="24"/>
        </w:rPr>
        <w:t xml:space="preserve">s’ ACL) as soon as the GUI program is launched. This entry defines a mirror action that’s triggered by a specific match to a DSCP value coded into our P4 program, which means that only packets containing that specific value will be </w:t>
      </w:r>
      <w:r w:rsidR="00CD61F9">
        <w:rPr>
          <w:rFonts w:asciiTheme="minorHAnsi" w:hAnsiTheme="minorHAnsi" w:cstheme="minorHAnsi"/>
          <w:sz w:val="24"/>
          <w:szCs w:val="24"/>
        </w:rPr>
        <w:t>mirrored</w:t>
      </w:r>
      <w:r w:rsidR="005B2BB2" w:rsidRPr="008306C3">
        <w:rPr>
          <w:rFonts w:asciiTheme="minorHAnsi" w:hAnsiTheme="minorHAnsi" w:cstheme="minorHAnsi"/>
          <w:sz w:val="24"/>
          <w:szCs w:val="24"/>
        </w:rPr>
        <w:t xml:space="preserve">, </w:t>
      </w:r>
      <w:r w:rsidR="00CD61F9">
        <w:rPr>
          <w:rFonts w:asciiTheme="minorHAnsi" w:hAnsiTheme="minorHAnsi" w:cstheme="minorHAnsi"/>
          <w:sz w:val="24"/>
          <w:szCs w:val="24"/>
        </w:rPr>
        <w:t>encapsulated in</w:t>
      </w:r>
      <w:commentRangeStart w:id="25"/>
      <w:r w:rsidR="005B2BB2" w:rsidRPr="008306C3">
        <w:rPr>
          <w:rFonts w:asciiTheme="minorHAnsi" w:hAnsiTheme="minorHAnsi" w:cstheme="minorHAnsi"/>
          <w:sz w:val="24"/>
          <w:szCs w:val="24"/>
        </w:rPr>
        <w:t xml:space="preserve"> </w:t>
      </w:r>
      <w:commentRangeEnd w:id="25"/>
      <w:r w:rsidR="001A102D">
        <w:rPr>
          <w:rStyle w:val="CommentReference"/>
        </w:rPr>
        <w:commentReference w:id="25"/>
      </w:r>
      <w:r w:rsidR="005B2BB2" w:rsidRPr="008306C3">
        <w:rPr>
          <w:rFonts w:asciiTheme="minorHAnsi" w:hAnsiTheme="minorHAnsi" w:cstheme="minorHAnsi"/>
          <w:sz w:val="24"/>
          <w:szCs w:val="24"/>
        </w:rPr>
        <w:t>the above mentioned ERSPAN header and sent to our collector to be analyzed and presented.</w:t>
      </w:r>
      <w:r w:rsidR="002B76C7" w:rsidRPr="008306C3">
        <w:rPr>
          <w:rFonts w:asciiTheme="minorHAnsi" w:hAnsiTheme="minorHAnsi" w:cstheme="minorHAnsi"/>
          <w:sz w:val="24"/>
          <w:szCs w:val="24"/>
        </w:rPr>
        <w:t xml:space="preserve"> We made sure that only the user</w:t>
      </w:r>
      <w:r w:rsidR="00E7191A" w:rsidRPr="008306C3">
        <w:rPr>
          <w:rFonts w:asciiTheme="minorHAnsi" w:hAnsiTheme="minorHAnsi" w:cstheme="minorHAnsi"/>
          <w:sz w:val="24"/>
          <w:szCs w:val="24"/>
        </w:rPr>
        <w:t>’</w:t>
      </w:r>
      <w:r w:rsidR="002B76C7" w:rsidRPr="008306C3">
        <w:rPr>
          <w:rFonts w:asciiTheme="minorHAnsi" w:hAnsiTheme="minorHAnsi" w:cstheme="minorHAnsi"/>
          <w:sz w:val="24"/>
          <w:szCs w:val="24"/>
        </w:rPr>
        <w:t xml:space="preserve">s traffic will contain the required DSCP value by using </w:t>
      </w:r>
      <w:r w:rsidR="002B76C7" w:rsidRPr="008306C3">
        <w:rPr>
          <w:rFonts w:asciiTheme="minorHAnsi" w:hAnsiTheme="minorHAnsi" w:cstheme="minorHAnsi"/>
          <w:i/>
          <w:iCs/>
          <w:sz w:val="24"/>
          <w:szCs w:val="24"/>
        </w:rPr>
        <w:t>IP tables</w:t>
      </w:r>
      <w:r w:rsidR="002B76C7" w:rsidRPr="008306C3">
        <w:rPr>
          <w:rFonts w:asciiTheme="minorHAnsi" w:hAnsiTheme="minorHAnsi" w:cstheme="minorHAnsi"/>
          <w:sz w:val="24"/>
          <w:szCs w:val="24"/>
        </w:rPr>
        <w:t>, as will be explained below.</w:t>
      </w:r>
    </w:p>
    <w:p w14:paraId="753EF0B4" w14:textId="30CC176A" w:rsidR="00A538DB" w:rsidRPr="008306C3" w:rsidRDefault="005B2BB2" w:rsidP="00A538DB">
      <w:pPr>
        <w:pStyle w:val="ListParagraph"/>
        <w:numPr>
          <w:ilvl w:val="0"/>
          <w:numId w:val="16"/>
        </w:numPr>
        <w:ind w:right="378"/>
        <w:rPr>
          <w:rFonts w:asciiTheme="minorHAnsi" w:hAnsiTheme="minorHAnsi" w:cstheme="minorHAnsi"/>
          <w:b/>
          <w:bCs/>
          <w:sz w:val="24"/>
          <w:szCs w:val="24"/>
        </w:rPr>
      </w:pPr>
      <w:r w:rsidRPr="008306C3">
        <w:rPr>
          <w:rFonts w:asciiTheme="minorHAnsi" w:hAnsiTheme="minorHAnsi" w:cstheme="minorHAnsi"/>
          <w:b/>
          <w:bCs/>
          <w:sz w:val="24"/>
          <w:szCs w:val="24"/>
        </w:rPr>
        <w:t>Egress port &amp; checksum</w:t>
      </w:r>
      <w:r w:rsidR="00170498" w:rsidRPr="008306C3">
        <w:rPr>
          <w:rFonts w:asciiTheme="minorHAnsi" w:hAnsiTheme="minorHAnsi" w:cstheme="minorHAnsi"/>
          <w:b/>
          <w:bCs/>
          <w:sz w:val="24"/>
          <w:szCs w:val="24"/>
        </w:rPr>
        <w:t xml:space="preserve"> value</w:t>
      </w:r>
      <w:r w:rsidRPr="008306C3">
        <w:rPr>
          <w:rFonts w:asciiTheme="minorHAnsi" w:hAnsiTheme="minorHAnsi" w:cstheme="minorHAnsi"/>
          <w:b/>
          <w:bCs/>
          <w:sz w:val="24"/>
          <w:szCs w:val="24"/>
        </w:rPr>
        <w:t xml:space="preserve"> mirroring</w:t>
      </w:r>
      <w:r w:rsidRPr="008306C3">
        <w:rPr>
          <w:rFonts w:asciiTheme="minorHAnsi" w:hAnsiTheme="minorHAnsi" w:cstheme="minorHAnsi"/>
          <w:b/>
          <w:bCs/>
          <w:sz w:val="24"/>
          <w:szCs w:val="24"/>
        </w:rPr>
        <w:br/>
      </w:r>
      <w:r w:rsidRPr="008306C3">
        <w:rPr>
          <w:rFonts w:asciiTheme="minorHAnsi" w:hAnsiTheme="minorHAnsi" w:cstheme="minorHAnsi"/>
          <w:sz w:val="24"/>
          <w:szCs w:val="24"/>
        </w:rPr>
        <w:t xml:space="preserve">This table entry is dynamically added to the switch </w:t>
      </w:r>
      <w:r w:rsidR="00170498" w:rsidRPr="008306C3">
        <w:rPr>
          <w:rFonts w:asciiTheme="minorHAnsi" w:hAnsiTheme="minorHAnsi" w:cstheme="minorHAnsi"/>
          <w:sz w:val="24"/>
          <w:szCs w:val="24"/>
        </w:rPr>
        <w:t xml:space="preserve">as a part of the user’s interaction with the GUI. It is dynamic </w:t>
      </w:r>
      <w:proofErr w:type="gramStart"/>
      <w:r w:rsidR="00170498" w:rsidRPr="008306C3">
        <w:rPr>
          <w:rFonts w:asciiTheme="minorHAnsi" w:hAnsiTheme="minorHAnsi" w:cstheme="minorHAnsi"/>
          <w:sz w:val="24"/>
          <w:szCs w:val="24"/>
        </w:rPr>
        <w:t>in order to</w:t>
      </w:r>
      <w:proofErr w:type="gramEnd"/>
      <w:r w:rsidR="00170498" w:rsidRPr="008306C3">
        <w:rPr>
          <w:rFonts w:asciiTheme="minorHAnsi" w:hAnsiTheme="minorHAnsi" w:cstheme="minorHAnsi"/>
          <w:sz w:val="24"/>
          <w:szCs w:val="24"/>
        </w:rPr>
        <w:t xml:space="preserve"> allow the program to match on a value that may vary – in our case, the users’ egress port. This entry matches on two values, in two different ways:</w:t>
      </w:r>
    </w:p>
    <w:p w14:paraId="68511512" w14:textId="5DCC2CAB" w:rsidR="00170498" w:rsidRPr="008306C3" w:rsidRDefault="00170498" w:rsidP="00170498">
      <w:pPr>
        <w:pStyle w:val="ListParagraph"/>
        <w:numPr>
          <w:ilvl w:val="1"/>
          <w:numId w:val="16"/>
        </w:numPr>
        <w:ind w:right="378"/>
        <w:rPr>
          <w:rFonts w:asciiTheme="minorHAnsi" w:hAnsiTheme="minorHAnsi" w:cstheme="minorHAnsi"/>
          <w:b/>
          <w:bCs/>
          <w:sz w:val="24"/>
          <w:szCs w:val="24"/>
        </w:rPr>
      </w:pPr>
      <w:r w:rsidRPr="008306C3">
        <w:rPr>
          <w:rFonts w:asciiTheme="minorHAnsi" w:hAnsiTheme="minorHAnsi" w:cstheme="minorHAnsi"/>
          <w:b/>
          <w:bCs/>
          <w:sz w:val="24"/>
          <w:szCs w:val="24"/>
        </w:rPr>
        <w:t>Egress port</w:t>
      </w:r>
      <w:r w:rsidRPr="008306C3">
        <w:rPr>
          <w:rFonts w:asciiTheme="minorHAnsi" w:hAnsiTheme="minorHAnsi" w:cstheme="minorHAnsi"/>
          <w:sz w:val="24"/>
          <w:szCs w:val="24"/>
        </w:rPr>
        <w:br/>
        <w:t xml:space="preserve">After our program has identified the users’ path through the switch (ingress and egress ports) and determined that a congestion is occurring on the switches’ egress, we now need to identify </w:t>
      </w:r>
      <w:r w:rsidRPr="008306C3">
        <w:rPr>
          <w:rFonts w:asciiTheme="minorHAnsi" w:hAnsiTheme="minorHAnsi" w:cstheme="minorHAnsi"/>
          <w:i/>
          <w:iCs/>
          <w:sz w:val="24"/>
          <w:szCs w:val="24"/>
        </w:rPr>
        <w:t>who</w:t>
      </w:r>
      <w:r w:rsidRPr="008306C3">
        <w:rPr>
          <w:rFonts w:asciiTheme="minorHAnsi" w:hAnsiTheme="minorHAnsi" w:cstheme="minorHAnsi"/>
          <w:sz w:val="24"/>
          <w:szCs w:val="24"/>
        </w:rPr>
        <w:t xml:space="preserve"> is causing the congestion – meaning, who is going out the same port as our user. Therefore, we created a specific match on the egress port, and required it to match to the users’ egress port that we’ve identified from the ERSPAN information extracted from the reflected packets that have arrived because of the DSCP </w:t>
      </w:r>
      <w:r w:rsidR="002B76C7" w:rsidRPr="008306C3">
        <w:rPr>
          <w:rFonts w:asciiTheme="minorHAnsi" w:hAnsiTheme="minorHAnsi" w:cstheme="minorHAnsi"/>
          <w:sz w:val="24"/>
          <w:szCs w:val="24"/>
        </w:rPr>
        <w:t>entry.</w:t>
      </w:r>
    </w:p>
    <w:p w14:paraId="30AA728D" w14:textId="4164D9BE" w:rsidR="00170498" w:rsidRPr="008306C3" w:rsidRDefault="00170498" w:rsidP="00170498">
      <w:pPr>
        <w:pStyle w:val="ListParagraph"/>
        <w:numPr>
          <w:ilvl w:val="1"/>
          <w:numId w:val="16"/>
        </w:numPr>
        <w:ind w:right="378"/>
        <w:rPr>
          <w:rFonts w:asciiTheme="minorHAnsi" w:hAnsiTheme="minorHAnsi" w:cstheme="minorHAnsi"/>
          <w:b/>
          <w:bCs/>
          <w:sz w:val="24"/>
          <w:szCs w:val="24"/>
        </w:rPr>
      </w:pPr>
      <w:r w:rsidRPr="008306C3">
        <w:rPr>
          <w:rFonts w:asciiTheme="minorHAnsi" w:hAnsiTheme="minorHAnsi" w:cstheme="minorHAnsi"/>
          <w:b/>
          <w:bCs/>
          <w:sz w:val="24"/>
          <w:szCs w:val="24"/>
        </w:rPr>
        <w:t>Checksum</w:t>
      </w:r>
      <w:r w:rsidR="002B76C7" w:rsidRPr="008306C3">
        <w:rPr>
          <w:rFonts w:asciiTheme="minorHAnsi" w:hAnsiTheme="minorHAnsi" w:cstheme="minorHAnsi"/>
          <w:b/>
          <w:bCs/>
          <w:sz w:val="24"/>
          <w:szCs w:val="24"/>
        </w:rPr>
        <w:t xml:space="preserve"> value</w:t>
      </w:r>
      <w:r w:rsidR="002B76C7" w:rsidRPr="008306C3">
        <w:rPr>
          <w:rFonts w:asciiTheme="minorHAnsi" w:hAnsiTheme="minorHAnsi" w:cstheme="minorHAnsi"/>
          <w:sz w:val="24"/>
          <w:szCs w:val="24"/>
        </w:rPr>
        <w:br/>
        <w:t xml:space="preserve">In order </w:t>
      </w:r>
      <w:r w:rsidR="00CD61F9">
        <w:rPr>
          <w:sz w:val="24"/>
          <w:szCs w:val="24"/>
        </w:rPr>
        <w:t>to</w:t>
      </w:r>
      <w:r w:rsidR="00CD61F9" w:rsidRPr="00CD61F9">
        <w:rPr>
          <w:sz w:val="24"/>
          <w:szCs w:val="24"/>
        </w:rPr>
        <w:t xml:space="preserve"> mirror a fraction of the user traffic</w:t>
      </w:r>
      <w:r w:rsidR="002B76C7" w:rsidRPr="00CD61F9">
        <w:rPr>
          <w:rFonts w:asciiTheme="minorHAnsi" w:hAnsiTheme="minorHAnsi" w:cstheme="minorHAnsi"/>
          <w:sz w:val="24"/>
          <w:szCs w:val="24"/>
        </w:rPr>
        <w:t>,</w:t>
      </w:r>
      <w:r w:rsidR="002B76C7" w:rsidRPr="008306C3">
        <w:rPr>
          <w:rFonts w:asciiTheme="minorHAnsi" w:hAnsiTheme="minorHAnsi" w:cstheme="minorHAnsi"/>
          <w:sz w:val="24"/>
          <w:szCs w:val="24"/>
        </w:rPr>
        <w:t xml:space="preserve"> </w:t>
      </w:r>
      <w:proofErr w:type="gramStart"/>
      <w:r w:rsidR="002B76C7" w:rsidRPr="008306C3">
        <w:rPr>
          <w:rFonts w:asciiTheme="minorHAnsi" w:hAnsiTheme="minorHAnsi" w:cstheme="minorHAnsi"/>
          <w:sz w:val="24"/>
          <w:szCs w:val="24"/>
        </w:rPr>
        <w:t>we’ve</w:t>
      </w:r>
      <w:proofErr w:type="gramEnd"/>
      <w:r w:rsidR="002B76C7" w:rsidRPr="008306C3">
        <w:rPr>
          <w:rFonts w:asciiTheme="minorHAnsi" w:hAnsiTheme="minorHAnsi" w:cstheme="minorHAnsi"/>
          <w:sz w:val="24"/>
          <w:szCs w:val="24"/>
        </w:rPr>
        <w:t xml:space="preserve"> conditioned the mirroring of packets of that same egress by a sampling rate determined by the checksum value. Sampling rate is determined using the checksum field. This field is set as a ternary match, meaning we provide a mask and a value to match on, using the combination ‘MASK&amp;&amp;&amp;TERNARY’. For example, in our program, the entry ‘0x7f00&amp;&amp;&amp;0x7f00’ would match 7 bits randomly, providing a rate of 1:2</w:t>
      </w:r>
      <w:r w:rsidR="001D6259">
        <w:rPr>
          <w:rFonts w:asciiTheme="minorHAnsi" w:hAnsiTheme="minorHAnsi" w:cstheme="minorHAnsi"/>
          <w:sz w:val="24"/>
          <w:szCs w:val="24"/>
        </w:rPr>
        <w:t>^</w:t>
      </w:r>
      <w:r w:rsidR="002B76C7" w:rsidRPr="008306C3">
        <w:rPr>
          <w:rFonts w:asciiTheme="minorHAnsi" w:hAnsiTheme="minorHAnsi" w:cstheme="minorHAnsi"/>
          <w:sz w:val="24"/>
          <w:szCs w:val="24"/>
        </w:rPr>
        <w:t>7=1:128 packets.</w:t>
      </w:r>
    </w:p>
    <w:p w14:paraId="026015B7" w14:textId="2CEEFC8D" w:rsidR="004F2109" w:rsidRPr="00BB1914" w:rsidRDefault="004F2109" w:rsidP="002B76C7">
      <w:pPr>
        <w:spacing w:after="178" w:line="259" w:lineRule="auto"/>
        <w:ind w:left="0" w:firstLine="0"/>
        <w:rPr>
          <w:rFonts w:asciiTheme="minorHAnsi" w:hAnsiTheme="minorHAnsi" w:cstheme="minorHAnsi"/>
        </w:rPr>
      </w:pPr>
    </w:p>
    <w:p w14:paraId="3B2DB2DF" w14:textId="1DD5C620" w:rsidR="004F2109" w:rsidRPr="00A02EAA" w:rsidRDefault="00C56D32" w:rsidP="00D15609">
      <w:pPr>
        <w:pStyle w:val="Heading3"/>
        <w:ind w:left="-5"/>
        <w:rPr>
          <w:rFonts w:asciiTheme="minorHAnsi" w:hAnsiTheme="minorHAnsi" w:cstheme="minorHAnsi"/>
          <w:color w:val="B965A7"/>
          <w:sz w:val="40"/>
          <w:szCs w:val="40"/>
        </w:rPr>
      </w:pPr>
      <w:bookmarkStart w:id="26" w:name="_Toc48407010"/>
      <w:r w:rsidRPr="00A02EAA">
        <w:rPr>
          <w:rFonts w:asciiTheme="minorHAnsi" w:hAnsiTheme="minorHAnsi" w:cstheme="minorHAnsi"/>
          <w:color w:val="B965A7"/>
          <w:sz w:val="40"/>
          <w:szCs w:val="40"/>
        </w:rPr>
        <w:lastRenderedPageBreak/>
        <w:t>IP Tables</w:t>
      </w:r>
      <w:bookmarkEnd w:id="26"/>
    </w:p>
    <w:p w14:paraId="5A27FA90" w14:textId="2343548B" w:rsidR="004F2109" w:rsidRPr="00A02EAA" w:rsidRDefault="00436D55">
      <w:pPr>
        <w:spacing w:after="175" w:line="259" w:lineRule="auto"/>
        <w:ind w:left="0" w:firstLine="0"/>
        <w:rPr>
          <w:rFonts w:asciiTheme="minorHAnsi" w:hAnsiTheme="minorHAnsi" w:cstheme="minorHAnsi"/>
          <w:sz w:val="24"/>
          <w:szCs w:val="24"/>
        </w:rPr>
      </w:pPr>
      <w:r w:rsidRPr="00A02EAA">
        <w:rPr>
          <w:rFonts w:asciiTheme="minorHAnsi" w:hAnsiTheme="minorHAnsi" w:cstheme="minorHAnsi"/>
          <w:sz w:val="24"/>
          <w:szCs w:val="24"/>
        </w:rPr>
        <w:t xml:space="preserve">Iptables is an extremely flexible firewall utility built for Linux operating systems. Iptables uses policy chains to allow, block or modify </w:t>
      </w:r>
      <w:r w:rsidR="001D6259">
        <w:rPr>
          <w:rFonts w:asciiTheme="minorHAnsi" w:hAnsiTheme="minorHAnsi" w:cstheme="minorHAnsi"/>
          <w:sz w:val="24"/>
          <w:szCs w:val="24"/>
        </w:rPr>
        <w:t xml:space="preserve">ingress/egress </w:t>
      </w:r>
      <w:r w:rsidRPr="00A02EAA">
        <w:rPr>
          <w:rFonts w:asciiTheme="minorHAnsi" w:hAnsiTheme="minorHAnsi" w:cstheme="minorHAnsi"/>
          <w:sz w:val="24"/>
          <w:szCs w:val="24"/>
        </w:rPr>
        <w:t xml:space="preserve">traffic.  </w:t>
      </w:r>
    </w:p>
    <w:p w14:paraId="2A7A0E84" w14:textId="7BD91609" w:rsidR="00436D55" w:rsidRPr="00A02EAA" w:rsidRDefault="00436D55">
      <w:pPr>
        <w:spacing w:after="175" w:line="259" w:lineRule="auto"/>
        <w:ind w:left="0" w:firstLine="0"/>
        <w:rPr>
          <w:rFonts w:asciiTheme="minorHAnsi" w:hAnsiTheme="minorHAnsi" w:cstheme="minorHAnsi"/>
          <w:sz w:val="24"/>
          <w:szCs w:val="24"/>
        </w:rPr>
      </w:pPr>
      <w:r w:rsidRPr="00A02EAA">
        <w:rPr>
          <w:rFonts w:asciiTheme="minorHAnsi" w:hAnsiTheme="minorHAnsi" w:cstheme="minorHAnsi"/>
          <w:sz w:val="24"/>
          <w:szCs w:val="24"/>
        </w:rPr>
        <w:t>Using this powerful tool on the traffic generator (as it also functions as our user computer), we created a python script that, upon receiving a specific application name, adds a</w:t>
      </w:r>
      <w:r w:rsidR="00FF64E0">
        <w:rPr>
          <w:rFonts w:asciiTheme="minorHAnsi" w:hAnsiTheme="minorHAnsi" w:cstheme="minorHAnsi"/>
          <w:sz w:val="24"/>
          <w:szCs w:val="24"/>
        </w:rPr>
        <w:t xml:space="preserve">n </w:t>
      </w:r>
      <w:r w:rsidRPr="00A02EAA">
        <w:rPr>
          <w:rFonts w:asciiTheme="minorHAnsi" w:hAnsiTheme="minorHAnsi" w:cstheme="minorHAnsi"/>
          <w:sz w:val="24"/>
          <w:szCs w:val="24"/>
        </w:rPr>
        <w:t xml:space="preserve">iptables rule to </w:t>
      </w:r>
      <w:r w:rsidR="00407DF7">
        <w:rPr>
          <w:rFonts w:asciiTheme="minorHAnsi" w:hAnsiTheme="minorHAnsi" w:cstheme="minorHAnsi"/>
          <w:sz w:val="24"/>
          <w:szCs w:val="24"/>
        </w:rPr>
        <w:t xml:space="preserve"> </w:t>
      </w:r>
      <w:r w:rsidRPr="00A02EAA">
        <w:rPr>
          <w:rFonts w:asciiTheme="minorHAnsi" w:hAnsiTheme="minorHAnsi" w:cstheme="minorHAnsi"/>
          <w:sz w:val="24"/>
          <w:szCs w:val="24"/>
        </w:rPr>
        <w:t xml:space="preserve"> </w:t>
      </w:r>
      <w:r w:rsidR="001D6259">
        <w:rPr>
          <w:rFonts w:asciiTheme="minorHAnsi" w:hAnsiTheme="minorHAnsi" w:cstheme="minorHAnsi"/>
          <w:sz w:val="24"/>
          <w:szCs w:val="24"/>
        </w:rPr>
        <w:t xml:space="preserve">mark each egress packet with </w:t>
      </w:r>
      <w:r w:rsidRPr="00A02EAA">
        <w:rPr>
          <w:rFonts w:asciiTheme="minorHAnsi" w:hAnsiTheme="minorHAnsi" w:cstheme="minorHAnsi"/>
          <w:sz w:val="24"/>
          <w:szCs w:val="24"/>
        </w:rPr>
        <w:t xml:space="preserve">DSCP value of 26, </w:t>
      </w:r>
      <w:r w:rsidR="00A02EAA" w:rsidRPr="00A02EAA">
        <w:rPr>
          <w:rFonts w:asciiTheme="minorHAnsi" w:hAnsiTheme="minorHAnsi" w:cstheme="minorHAnsi"/>
          <w:sz w:val="24"/>
          <w:szCs w:val="24"/>
        </w:rPr>
        <w:t>which is the same value the P4 entry matches on.</w:t>
      </w:r>
      <w:r w:rsidRPr="00A02EAA">
        <w:rPr>
          <w:rFonts w:asciiTheme="minorHAnsi" w:hAnsiTheme="minorHAnsi" w:cstheme="minorHAnsi"/>
          <w:sz w:val="24"/>
          <w:szCs w:val="24"/>
        </w:rPr>
        <w:t xml:space="preserve"> The program is run by the user on his PC, and when the users signal it to do so, it can also remove the added iptables entries.</w:t>
      </w:r>
    </w:p>
    <w:p w14:paraId="4AC43CC8" w14:textId="7BC199D8" w:rsidR="004F2109" w:rsidRPr="00BB1914" w:rsidRDefault="00517646">
      <w:pPr>
        <w:spacing w:after="192" w:line="259" w:lineRule="auto"/>
        <w:ind w:left="0" w:firstLine="0"/>
        <w:rPr>
          <w:rFonts w:asciiTheme="minorHAnsi" w:hAnsiTheme="minorHAnsi" w:cstheme="minorHAnsi"/>
        </w:rPr>
      </w:pPr>
      <w:r w:rsidRPr="00BB1914">
        <w:rPr>
          <w:rFonts w:asciiTheme="minorHAnsi" w:hAnsiTheme="minorHAnsi" w:cstheme="minorHAnsi"/>
        </w:rPr>
        <w:t xml:space="preserve"> </w:t>
      </w:r>
    </w:p>
    <w:p w14:paraId="4CD6E637" w14:textId="72668163" w:rsidR="00FA33C9" w:rsidRPr="001872A6" w:rsidRDefault="0033107B" w:rsidP="00D15609">
      <w:pPr>
        <w:pStyle w:val="Heading3"/>
        <w:ind w:left="-5"/>
        <w:rPr>
          <w:rFonts w:asciiTheme="minorHAnsi" w:hAnsiTheme="minorHAnsi" w:cstheme="minorHAnsi"/>
          <w:color w:val="B965A7"/>
          <w:sz w:val="40"/>
          <w:szCs w:val="40"/>
        </w:rPr>
      </w:pPr>
      <w:bookmarkStart w:id="27" w:name="_Toc48407011"/>
      <w:r w:rsidRPr="001872A6">
        <w:rPr>
          <w:rFonts w:asciiTheme="minorHAnsi" w:hAnsiTheme="minorHAnsi" w:cstheme="minorHAnsi"/>
          <w:color w:val="B965A7"/>
          <w:sz w:val="40"/>
          <w:szCs w:val="40"/>
        </w:rPr>
        <w:t>Traffic Generation</w:t>
      </w:r>
      <w:bookmarkEnd w:id="27"/>
    </w:p>
    <w:p w14:paraId="2B776790" w14:textId="40B77B00" w:rsidR="00FA33C9" w:rsidRPr="00FA33C9" w:rsidRDefault="00FA33C9" w:rsidP="00FA33C9"/>
    <w:p w14:paraId="3DDBDB3D" w14:textId="617E96B1" w:rsidR="004F2109" w:rsidRPr="001872A6" w:rsidRDefault="005C27ED">
      <w:pPr>
        <w:ind w:left="-5" w:right="830"/>
        <w:rPr>
          <w:rFonts w:asciiTheme="minorHAnsi" w:hAnsiTheme="minorHAnsi" w:cstheme="minorHAnsi"/>
          <w:sz w:val="24"/>
          <w:szCs w:val="24"/>
        </w:rPr>
      </w:pPr>
      <w:r>
        <w:rPr>
          <w:noProof/>
        </w:rPr>
        <w:drawing>
          <wp:anchor distT="0" distB="0" distL="114300" distR="114300" simplePos="0" relativeHeight="251710464" behindDoc="0" locked="0" layoutInCell="1" allowOverlap="1" wp14:anchorId="16A30482" wp14:editId="772FBD77">
            <wp:simplePos x="0" y="0"/>
            <wp:positionH relativeFrom="column">
              <wp:posOffset>4958324</wp:posOffset>
            </wp:positionH>
            <wp:positionV relativeFrom="paragraph">
              <wp:posOffset>283845</wp:posOffset>
            </wp:positionV>
            <wp:extent cx="956945" cy="1974215"/>
            <wp:effectExtent l="0" t="0" r="0" b="6985"/>
            <wp:wrapSquare wrapText="bothSides"/>
            <wp:docPr id="25" name="Picture 25" descr="Traffic light silhouette - Free Vector Silhouettes | Creazil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Traffic light silhouette - Free Vector Silhouettes | Creazilla"/>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956945" cy="197421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17646" w:rsidRPr="001872A6">
        <w:rPr>
          <w:rFonts w:asciiTheme="minorHAnsi" w:hAnsiTheme="minorHAnsi" w:cstheme="minorHAnsi"/>
          <w:sz w:val="24"/>
          <w:szCs w:val="24"/>
        </w:rPr>
        <w:t xml:space="preserve">Our goal here is to emulate a </w:t>
      </w:r>
      <w:r w:rsidR="00517646" w:rsidRPr="001872A6">
        <w:rPr>
          <w:rFonts w:asciiTheme="minorHAnsi" w:hAnsiTheme="minorHAnsi" w:cstheme="minorHAnsi"/>
          <w:b/>
          <w:sz w:val="24"/>
          <w:szCs w:val="24"/>
        </w:rPr>
        <w:t>real network environment</w:t>
      </w:r>
      <w:r w:rsidR="00517646" w:rsidRPr="001872A6">
        <w:rPr>
          <w:rFonts w:asciiTheme="minorHAnsi" w:hAnsiTheme="minorHAnsi" w:cstheme="minorHAnsi"/>
          <w:sz w:val="24"/>
          <w:szCs w:val="24"/>
        </w:rPr>
        <w:t xml:space="preserve"> so that we can test the true functionality of our project. The SN3700 is a high rate switch (with each port being able to transmit and receive at a 100Gbit/s rate).  </w:t>
      </w:r>
    </w:p>
    <w:p w14:paraId="367683EF" w14:textId="6AC68AA0" w:rsidR="004F2109" w:rsidRPr="001872A6" w:rsidRDefault="00517646">
      <w:pPr>
        <w:spacing w:after="212"/>
        <w:ind w:left="-5" w:right="378"/>
        <w:rPr>
          <w:rFonts w:asciiTheme="minorHAnsi" w:hAnsiTheme="minorHAnsi" w:cstheme="minorHAnsi"/>
          <w:sz w:val="24"/>
          <w:szCs w:val="24"/>
        </w:rPr>
      </w:pPr>
      <w:proofErr w:type="gramStart"/>
      <w:r w:rsidRPr="001872A6">
        <w:rPr>
          <w:rFonts w:asciiTheme="minorHAnsi" w:hAnsiTheme="minorHAnsi" w:cstheme="minorHAnsi"/>
          <w:sz w:val="24"/>
          <w:szCs w:val="24"/>
        </w:rPr>
        <w:t>In order to</w:t>
      </w:r>
      <w:proofErr w:type="gramEnd"/>
      <w:r w:rsidRPr="001872A6">
        <w:rPr>
          <w:rFonts w:asciiTheme="minorHAnsi" w:hAnsiTheme="minorHAnsi" w:cstheme="minorHAnsi"/>
          <w:sz w:val="24"/>
          <w:szCs w:val="24"/>
        </w:rPr>
        <w:t xml:space="preserve"> be able to congest such ports, even with low rate shapers installed (~1Gbit/s</w:t>
      </w:r>
      <w:r w:rsidR="001872A6" w:rsidRPr="001872A6">
        <w:rPr>
          <w:rFonts w:asciiTheme="minorHAnsi" w:hAnsiTheme="minorHAnsi" w:cstheme="minorHAnsi"/>
          <w:sz w:val="24"/>
          <w:szCs w:val="24"/>
        </w:rPr>
        <w:t>, as is described below</w:t>
      </w:r>
      <w:r w:rsidRPr="001872A6">
        <w:rPr>
          <w:rFonts w:asciiTheme="minorHAnsi" w:hAnsiTheme="minorHAnsi" w:cstheme="minorHAnsi"/>
          <w:sz w:val="24"/>
          <w:szCs w:val="24"/>
        </w:rPr>
        <w:t xml:space="preserve">) we must be able to: </w:t>
      </w:r>
    </w:p>
    <w:p w14:paraId="7BB03A51" w14:textId="77777777" w:rsidR="004F2109" w:rsidRPr="001872A6" w:rsidRDefault="00517646">
      <w:pPr>
        <w:numPr>
          <w:ilvl w:val="0"/>
          <w:numId w:val="5"/>
        </w:numPr>
        <w:spacing w:after="26"/>
        <w:ind w:right="2064" w:hanging="360"/>
        <w:rPr>
          <w:rFonts w:asciiTheme="minorHAnsi" w:hAnsiTheme="minorHAnsi" w:cstheme="minorHAnsi"/>
          <w:sz w:val="24"/>
          <w:szCs w:val="24"/>
        </w:rPr>
      </w:pPr>
      <w:r w:rsidRPr="001872A6">
        <w:rPr>
          <w:rFonts w:asciiTheme="minorHAnsi" w:hAnsiTheme="minorHAnsi" w:cstheme="minorHAnsi"/>
          <w:sz w:val="24"/>
          <w:szCs w:val="24"/>
        </w:rPr>
        <w:t xml:space="preserve">Generate and send traffic at high rates </w:t>
      </w:r>
    </w:p>
    <w:p w14:paraId="148CEC17" w14:textId="77777777" w:rsidR="00407DF7" w:rsidRPr="001872A6" w:rsidRDefault="00517646">
      <w:pPr>
        <w:numPr>
          <w:ilvl w:val="0"/>
          <w:numId w:val="5"/>
        </w:numPr>
        <w:ind w:right="2064" w:hanging="360"/>
        <w:rPr>
          <w:rFonts w:asciiTheme="minorHAnsi" w:hAnsiTheme="minorHAnsi" w:cstheme="minorHAnsi"/>
          <w:sz w:val="24"/>
          <w:szCs w:val="24"/>
        </w:rPr>
      </w:pPr>
      <w:r w:rsidRPr="001872A6">
        <w:rPr>
          <w:rFonts w:asciiTheme="minorHAnsi" w:hAnsiTheme="minorHAnsi" w:cstheme="minorHAnsi"/>
          <w:sz w:val="24"/>
          <w:szCs w:val="24"/>
        </w:rPr>
        <w:t xml:space="preserve">Generate random traffic </w:t>
      </w:r>
    </w:p>
    <w:p w14:paraId="70688960" w14:textId="77777777" w:rsidR="00407DF7" w:rsidRPr="001872A6" w:rsidRDefault="00517646" w:rsidP="00407DF7">
      <w:pPr>
        <w:ind w:right="2064"/>
        <w:rPr>
          <w:rFonts w:asciiTheme="minorHAnsi" w:hAnsiTheme="minorHAnsi" w:cstheme="minorHAnsi"/>
          <w:sz w:val="24"/>
          <w:szCs w:val="24"/>
        </w:rPr>
      </w:pPr>
      <w:r w:rsidRPr="001872A6">
        <w:rPr>
          <w:rFonts w:asciiTheme="minorHAnsi" w:eastAsia="Courier New" w:hAnsiTheme="minorHAnsi" w:cstheme="minorHAnsi"/>
          <w:sz w:val="24"/>
          <w:szCs w:val="24"/>
        </w:rPr>
        <w:t>o</w:t>
      </w:r>
      <w:r w:rsidRPr="001872A6">
        <w:rPr>
          <w:rFonts w:asciiTheme="minorHAnsi" w:eastAsia="Arial" w:hAnsiTheme="minorHAnsi" w:cstheme="minorHAnsi"/>
          <w:sz w:val="24"/>
          <w:szCs w:val="24"/>
        </w:rPr>
        <w:t xml:space="preserve"> </w:t>
      </w:r>
      <w:r w:rsidRPr="001872A6">
        <w:rPr>
          <w:rFonts w:asciiTheme="minorHAnsi" w:hAnsiTheme="minorHAnsi" w:cstheme="minorHAnsi"/>
          <w:sz w:val="24"/>
          <w:szCs w:val="24"/>
        </w:rPr>
        <w:t>Required for having precise sampling at assigned rate</w:t>
      </w:r>
    </w:p>
    <w:p w14:paraId="32BA351B" w14:textId="0A977B79" w:rsidR="004F2109" w:rsidRPr="001872A6" w:rsidRDefault="00517646" w:rsidP="00407DF7">
      <w:pPr>
        <w:ind w:right="2064"/>
        <w:rPr>
          <w:rFonts w:asciiTheme="minorHAnsi" w:hAnsiTheme="minorHAnsi" w:cstheme="minorHAnsi"/>
          <w:sz w:val="24"/>
          <w:szCs w:val="24"/>
        </w:rPr>
      </w:pPr>
      <w:r w:rsidRPr="001872A6">
        <w:rPr>
          <w:rFonts w:asciiTheme="minorHAnsi" w:hAnsiTheme="minorHAnsi" w:cstheme="minorHAnsi"/>
          <w:sz w:val="24"/>
          <w:szCs w:val="24"/>
        </w:rPr>
        <w:t xml:space="preserve"> </w:t>
      </w:r>
      <w:r w:rsidRPr="001872A6">
        <w:rPr>
          <w:rFonts w:asciiTheme="minorHAnsi" w:eastAsia="Courier New" w:hAnsiTheme="minorHAnsi" w:cstheme="minorHAnsi"/>
          <w:sz w:val="24"/>
          <w:szCs w:val="24"/>
        </w:rPr>
        <w:t>o</w:t>
      </w:r>
      <w:r w:rsidRPr="001872A6">
        <w:rPr>
          <w:rFonts w:asciiTheme="minorHAnsi" w:eastAsia="Arial" w:hAnsiTheme="minorHAnsi" w:cstheme="minorHAnsi"/>
          <w:sz w:val="24"/>
          <w:szCs w:val="24"/>
        </w:rPr>
        <w:t xml:space="preserve"> </w:t>
      </w:r>
      <w:r w:rsidRPr="001872A6">
        <w:rPr>
          <w:rFonts w:asciiTheme="minorHAnsi" w:hAnsiTheme="minorHAnsi" w:cstheme="minorHAnsi"/>
          <w:sz w:val="24"/>
          <w:szCs w:val="24"/>
        </w:rPr>
        <w:t xml:space="preserve">Good for true real-environment emulation </w:t>
      </w:r>
    </w:p>
    <w:p w14:paraId="2C941411" w14:textId="560D32A1" w:rsidR="004F2109" w:rsidRPr="001872A6" w:rsidRDefault="00517646" w:rsidP="001D6259">
      <w:pPr>
        <w:ind w:left="-5" w:right="378"/>
        <w:rPr>
          <w:rFonts w:asciiTheme="minorHAnsi" w:hAnsiTheme="minorHAnsi" w:cstheme="minorHAnsi"/>
          <w:sz w:val="24"/>
          <w:szCs w:val="24"/>
        </w:rPr>
      </w:pPr>
      <w:r w:rsidRPr="001872A6">
        <w:rPr>
          <w:rFonts w:asciiTheme="minorHAnsi" w:hAnsiTheme="minorHAnsi" w:cstheme="minorHAnsi"/>
          <w:sz w:val="24"/>
          <w:szCs w:val="24"/>
        </w:rPr>
        <w:t xml:space="preserve">Using basic applications or libraries to generate traffic (e.g. </w:t>
      </w:r>
      <w:proofErr w:type="spellStart"/>
      <w:r w:rsidRPr="001872A6">
        <w:rPr>
          <w:rFonts w:asciiTheme="minorHAnsi" w:hAnsiTheme="minorHAnsi" w:cstheme="minorHAnsi"/>
          <w:sz w:val="24"/>
          <w:szCs w:val="24"/>
        </w:rPr>
        <w:t>Scapy</w:t>
      </w:r>
      <w:proofErr w:type="spellEnd"/>
      <w:r w:rsidRPr="001872A6">
        <w:rPr>
          <w:rFonts w:asciiTheme="minorHAnsi" w:hAnsiTheme="minorHAnsi" w:cstheme="minorHAnsi"/>
          <w:sz w:val="24"/>
          <w:szCs w:val="24"/>
        </w:rPr>
        <w:t xml:space="preserve">) </w:t>
      </w:r>
      <w:r w:rsidR="00407DF7" w:rsidRPr="001872A6">
        <w:rPr>
          <w:rFonts w:asciiTheme="minorHAnsi" w:hAnsiTheme="minorHAnsi" w:cstheme="minorHAnsi"/>
          <w:sz w:val="24"/>
          <w:szCs w:val="24"/>
        </w:rPr>
        <w:t xml:space="preserve">we were able to utilize the </w:t>
      </w:r>
      <w:proofErr w:type="spellStart"/>
      <w:r w:rsidR="00407DF7" w:rsidRPr="001872A6">
        <w:rPr>
          <w:rFonts w:asciiTheme="minorHAnsi" w:hAnsiTheme="minorHAnsi" w:cstheme="minorHAnsi"/>
          <w:sz w:val="24"/>
          <w:szCs w:val="24"/>
        </w:rPr>
        <w:t>sendfast</w:t>
      </w:r>
      <w:proofErr w:type="spellEnd"/>
      <w:r w:rsidR="00407DF7" w:rsidRPr="001872A6">
        <w:rPr>
          <w:rFonts w:asciiTheme="minorHAnsi" w:hAnsiTheme="minorHAnsi" w:cstheme="minorHAnsi"/>
          <w:sz w:val="24"/>
          <w:szCs w:val="24"/>
        </w:rPr>
        <w:t xml:space="preserve"> function </w:t>
      </w:r>
      <w:proofErr w:type="gramStart"/>
      <w:r w:rsidR="00407DF7" w:rsidRPr="001872A6">
        <w:rPr>
          <w:rFonts w:asciiTheme="minorHAnsi" w:hAnsiTheme="minorHAnsi" w:cstheme="minorHAnsi"/>
          <w:sz w:val="24"/>
          <w:szCs w:val="24"/>
        </w:rPr>
        <w:t>in order to</w:t>
      </w:r>
      <w:proofErr w:type="gramEnd"/>
      <w:r w:rsidR="00407DF7" w:rsidRPr="001872A6">
        <w:rPr>
          <w:rFonts w:asciiTheme="minorHAnsi" w:hAnsiTheme="minorHAnsi" w:cstheme="minorHAnsi"/>
          <w:sz w:val="24"/>
          <w:szCs w:val="24"/>
        </w:rPr>
        <w:t xml:space="preserve"> congest the port that connect</w:t>
      </w:r>
      <w:r w:rsidR="001D6259">
        <w:rPr>
          <w:rFonts w:asciiTheme="minorHAnsi" w:hAnsiTheme="minorHAnsi" w:cstheme="minorHAnsi"/>
          <w:sz w:val="24"/>
          <w:szCs w:val="24"/>
        </w:rPr>
        <w:t>s</w:t>
      </w:r>
      <w:r w:rsidR="00407DF7" w:rsidRPr="001872A6">
        <w:rPr>
          <w:rFonts w:asciiTheme="minorHAnsi" w:hAnsiTheme="minorHAnsi" w:cstheme="minorHAnsi"/>
          <w:sz w:val="24"/>
          <w:szCs w:val="24"/>
        </w:rPr>
        <w:t xml:space="preserve"> the switches. However, in order to simulate an actual network environment, as well as to create a traffic that is varied so it’ll be reflected by our checksum sampling, we also had to use a</w:t>
      </w:r>
      <w:r w:rsidR="001872A6" w:rsidRPr="001872A6">
        <w:rPr>
          <w:rFonts w:asciiTheme="minorHAnsi" w:hAnsiTheme="minorHAnsi" w:cstheme="minorHAnsi"/>
          <w:sz w:val="24"/>
          <w:szCs w:val="24"/>
        </w:rPr>
        <w:t xml:space="preserve"> script that generated traffic from a</w:t>
      </w:r>
      <w:r w:rsidR="00407DF7" w:rsidRPr="001872A6">
        <w:rPr>
          <w:rFonts w:asciiTheme="minorHAnsi" w:hAnsiTheme="minorHAnsi" w:cstheme="minorHAnsi"/>
          <w:sz w:val="24"/>
          <w:szCs w:val="24"/>
        </w:rPr>
        <w:t xml:space="preserve"> pre-recoded </w:t>
      </w:r>
      <w:proofErr w:type="spellStart"/>
      <w:r w:rsidR="001872A6" w:rsidRPr="001872A6">
        <w:rPr>
          <w:rFonts w:asciiTheme="minorHAnsi" w:hAnsiTheme="minorHAnsi" w:cstheme="minorHAnsi"/>
          <w:sz w:val="24"/>
          <w:szCs w:val="24"/>
        </w:rPr>
        <w:t>pcap</w:t>
      </w:r>
      <w:proofErr w:type="spellEnd"/>
      <w:r w:rsidR="001872A6" w:rsidRPr="001872A6">
        <w:rPr>
          <w:rFonts w:asciiTheme="minorHAnsi" w:hAnsiTheme="minorHAnsi" w:cstheme="minorHAnsi"/>
          <w:sz w:val="24"/>
          <w:szCs w:val="24"/>
        </w:rPr>
        <w:t xml:space="preserve"> </w:t>
      </w:r>
      <w:commentRangeStart w:id="28"/>
      <w:r w:rsidR="001872A6" w:rsidRPr="001872A6">
        <w:rPr>
          <w:rFonts w:asciiTheme="minorHAnsi" w:hAnsiTheme="minorHAnsi" w:cstheme="minorHAnsi"/>
          <w:sz w:val="24"/>
          <w:szCs w:val="24"/>
        </w:rPr>
        <w:t>file</w:t>
      </w:r>
      <w:commentRangeEnd w:id="28"/>
      <w:r w:rsidR="001D6259">
        <w:rPr>
          <w:rStyle w:val="CommentReference"/>
        </w:rPr>
        <w:commentReference w:id="28"/>
      </w:r>
      <w:r w:rsidR="001872A6" w:rsidRPr="001872A6">
        <w:rPr>
          <w:rFonts w:asciiTheme="minorHAnsi" w:hAnsiTheme="minorHAnsi" w:cstheme="minorHAnsi"/>
          <w:sz w:val="24"/>
          <w:szCs w:val="24"/>
        </w:rPr>
        <w:t xml:space="preserve">. </w:t>
      </w:r>
      <w:r w:rsidR="00CD61F9">
        <w:rPr>
          <w:rFonts w:asciiTheme="minorHAnsi" w:hAnsiTheme="minorHAnsi" w:cstheme="minorHAnsi"/>
          <w:sz w:val="24"/>
          <w:szCs w:val="24"/>
        </w:rPr>
        <w:t xml:space="preserve">So, </w:t>
      </w:r>
      <w:r w:rsidR="00FF64E0">
        <w:rPr>
          <w:rFonts w:asciiTheme="minorHAnsi" w:hAnsiTheme="minorHAnsi" w:cstheme="minorHAnsi"/>
          <w:sz w:val="24"/>
          <w:szCs w:val="24"/>
        </w:rPr>
        <w:t xml:space="preserve">eventually, we used to two different scripts simultaneously – one a </w:t>
      </w:r>
      <w:proofErr w:type="spellStart"/>
      <w:r w:rsidR="00FF64E0">
        <w:rPr>
          <w:rFonts w:asciiTheme="minorHAnsi" w:hAnsiTheme="minorHAnsi" w:cstheme="minorHAnsi"/>
          <w:sz w:val="24"/>
          <w:szCs w:val="24"/>
        </w:rPr>
        <w:t>pcap</w:t>
      </w:r>
      <w:proofErr w:type="spellEnd"/>
      <w:r w:rsidR="00FF64E0">
        <w:rPr>
          <w:rFonts w:asciiTheme="minorHAnsi" w:hAnsiTheme="minorHAnsi" w:cstheme="minorHAnsi"/>
          <w:sz w:val="24"/>
          <w:szCs w:val="24"/>
        </w:rPr>
        <w:t xml:space="preserve"> file that emulated real traffic, and one to create synthetic, congestion traffic.</w:t>
      </w:r>
    </w:p>
    <w:p w14:paraId="69E48DEB" w14:textId="0025711A" w:rsidR="00A538DB" w:rsidRDefault="00A538DB" w:rsidP="001872A6">
      <w:pPr>
        <w:spacing w:after="0"/>
        <w:ind w:left="0" w:right="378" w:firstLine="0"/>
        <w:rPr>
          <w:rFonts w:asciiTheme="minorHAnsi" w:hAnsiTheme="minorHAnsi" w:cstheme="minorHAnsi"/>
        </w:rPr>
      </w:pPr>
    </w:p>
    <w:p w14:paraId="3770A82B" w14:textId="5067FB83" w:rsidR="00A538DB" w:rsidRDefault="00A538DB">
      <w:pPr>
        <w:spacing w:after="0"/>
        <w:ind w:left="-5" w:right="378"/>
        <w:rPr>
          <w:rFonts w:asciiTheme="minorHAnsi" w:hAnsiTheme="minorHAnsi" w:cstheme="minorHAnsi"/>
        </w:rPr>
      </w:pPr>
    </w:p>
    <w:p w14:paraId="4028AA0E" w14:textId="7310B047" w:rsidR="005C27ED" w:rsidRDefault="005C27ED">
      <w:pPr>
        <w:spacing w:after="0"/>
        <w:ind w:left="-5" w:right="378"/>
        <w:rPr>
          <w:rFonts w:asciiTheme="minorHAnsi" w:hAnsiTheme="minorHAnsi" w:cstheme="minorHAnsi"/>
        </w:rPr>
      </w:pPr>
    </w:p>
    <w:p w14:paraId="624781C9" w14:textId="6C4AEEBB" w:rsidR="005C27ED" w:rsidRDefault="005C27ED">
      <w:pPr>
        <w:spacing w:after="0"/>
        <w:ind w:left="-5" w:right="378"/>
        <w:rPr>
          <w:rFonts w:asciiTheme="minorHAnsi" w:hAnsiTheme="minorHAnsi" w:cstheme="minorHAnsi"/>
        </w:rPr>
      </w:pPr>
    </w:p>
    <w:p w14:paraId="11B57FA9" w14:textId="7AEF3674" w:rsidR="005C27ED" w:rsidRDefault="005C27ED">
      <w:pPr>
        <w:spacing w:after="0"/>
        <w:ind w:left="-5" w:right="378"/>
        <w:rPr>
          <w:rFonts w:asciiTheme="minorHAnsi" w:hAnsiTheme="minorHAnsi" w:cstheme="minorHAnsi"/>
        </w:rPr>
      </w:pPr>
    </w:p>
    <w:p w14:paraId="46090BF5" w14:textId="77777777" w:rsidR="005C27ED" w:rsidRDefault="005C27ED">
      <w:pPr>
        <w:spacing w:after="0"/>
        <w:ind w:left="-5" w:right="378"/>
        <w:rPr>
          <w:rFonts w:asciiTheme="minorHAnsi" w:hAnsiTheme="minorHAnsi" w:cstheme="minorHAnsi"/>
        </w:rPr>
      </w:pPr>
    </w:p>
    <w:p w14:paraId="239E268A" w14:textId="32E00E73" w:rsidR="00A538DB" w:rsidRPr="006D5DF1" w:rsidRDefault="00A538DB" w:rsidP="003A335F">
      <w:pPr>
        <w:pStyle w:val="Heading3"/>
        <w:ind w:left="-5"/>
        <w:rPr>
          <w:rFonts w:asciiTheme="minorHAnsi" w:hAnsiTheme="minorHAnsi" w:cstheme="minorHAnsi"/>
          <w:color w:val="B965A7"/>
          <w:sz w:val="40"/>
          <w:szCs w:val="40"/>
        </w:rPr>
      </w:pPr>
      <w:bookmarkStart w:id="29" w:name="_Toc48407012"/>
      <w:r w:rsidRPr="006D5DF1">
        <w:rPr>
          <w:rFonts w:asciiTheme="minorHAnsi" w:hAnsiTheme="minorHAnsi" w:cstheme="minorHAnsi"/>
          <w:color w:val="B965A7"/>
          <w:sz w:val="40"/>
          <w:szCs w:val="40"/>
        </w:rPr>
        <w:lastRenderedPageBreak/>
        <w:t>Special configuration</w:t>
      </w:r>
      <w:bookmarkEnd w:id="29"/>
    </w:p>
    <w:p w14:paraId="1D063BEF" w14:textId="0A6E761C" w:rsidR="00A538DB" w:rsidRPr="006D5DF1" w:rsidRDefault="001872A6" w:rsidP="00A538DB">
      <w:pPr>
        <w:ind w:left="-5" w:right="378"/>
        <w:rPr>
          <w:rFonts w:asciiTheme="minorHAnsi" w:hAnsiTheme="minorHAnsi" w:cstheme="minorHAnsi"/>
          <w:sz w:val="24"/>
          <w:szCs w:val="24"/>
        </w:rPr>
      </w:pPr>
      <w:proofErr w:type="gramStart"/>
      <w:r w:rsidRPr="006D5DF1">
        <w:rPr>
          <w:rFonts w:asciiTheme="minorHAnsi" w:hAnsiTheme="minorHAnsi" w:cstheme="minorHAnsi"/>
          <w:sz w:val="24"/>
          <w:szCs w:val="24"/>
        </w:rPr>
        <w:t>In order to</w:t>
      </w:r>
      <w:proofErr w:type="gramEnd"/>
      <w:r w:rsidRPr="006D5DF1">
        <w:rPr>
          <w:rFonts w:asciiTheme="minorHAnsi" w:hAnsiTheme="minorHAnsi" w:cstheme="minorHAnsi"/>
          <w:sz w:val="24"/>
          <w:szCs w:val="24"/>
        </w:rPr>
        <w:t xml:space="preserve"> create a congesting event, we had both generate</w:t>
      </w:r>
      <w:ins w:id="30" w:author="Itzik Ashkenazi" w:date="2020-08-17T15:10:00Z">
        <w:r w:rsidR="001D6259">
          <w:rPr>
            <w:rFonts w:asciiTheme="minorHAnsi" w:hAnsiTheme="minorHAnsi" w:cstheme="minorHAnsi"/>
            <w:sz w:val="24"/>
            <w:szCs w:val="24"/>
          </w:rPr>
          <w:t>d</w:t>
        </w:r>
      </w:ins>
      <w:r w:rsidRPr="006D5DF1">
        <w:rPr>
          <w:rFonts w:asciiTheme="minorHAnsi" w:hAnsiTheme="minorHAnsi" w:cstheme="minorHAnsi"/>
          <w:sz w:val="24"/>
          <w:szCs w:val="24"/>
        </w:rPr>
        <w:t xml:space="preserve"> enough traffic (as described above) and configure our lab switch as follows:</w:t>
      </w:r>
    </w:p>
    <w:p w14:paraId="4CC2858A" w14:textId="28AB5F6C" w:rsidR="001872A6" w:rsidRPr="006D5DF1" w:rsidRDefault="001872A6">
      <w:pPr>
        <w:pStyle w:val="ListParagraph"/>
        <w:numPr>
          <w:ilvl w:val="0"/>
          <w:numId w:val="17"/>
        </w:numPr>
        <w:ind w:right="378"/>
        <w:rPr>
          <w:rFonts w:asciiTheme="minorHAnsi" w:hAnsiTheme="minorHAnsi" w:cstheme="minorHAnsi"/>
          <w:sz w:val="24"/>
          <w:szCs w:val="24"/>
        </w:rPr>
      </w:pPr>
      <w:r w:rsidRPr="006D5DF1">
        <w:rPr>
          <w:rFonts w:asciiTheme="minorHAnsi" w:hAnsiTheme="minorHAnsi" w:cstheme="minorHAnsi"/>
          <w:b/>
          <w:bCs/>
          <w:sz w:val="24"/>
          <w:szCs w:val="24"/>
        </w:rPr>
        <w:t>Bandwidth limit</w:t>
      </w:r>
      <w:r w:rsidRPr="006D5DF1">
        <w:rPr>
          <w:rFonts w:asciiTheme="minorHAnsi" w:hAnsiTheme="minorHAnsi" w:cstheme="minorHAnsi"/>
          <w:sz w:val="24"/>
          <w:szCs w:val="24"/>
        </w:rPr>
        <w:t xml:space="preserve"> – </w:t>
      </w:r>
      <w:proofErr w:type="gramStart"/>
      <w:r w:rsidRPr="006D5DF1">
        <w:rPr>
          <w:rFonts w:asciiTheme="minorHAnsi" w:hAnsiTheme="minorHAnsi" w:cstheme="minorHAnsi"/>
          <w:sz w:val="24"/>
          <w:szCs w:val="24"/>
        </w:rPr>
        <w:t>in order to</w:t>
      </w:r>
      <w:proofErr w:type="gramEnd"/>
      <w:r w:rsidRPr="006D5DF1">
        <w:rPr>
          <w:rFonts w:asciiTheme="minorHAnsi" w:hAnsiTheme="minorHAnsi" w:cstheme="minorHAnsi"/>
          <w:sz w:val="24"/>
          <w:szCs w:val="24"/>
        </w:rPr>
        <w:t xml:space="preserve"> ensure congestion, we’ve limited the bandwidth on the port</w:t>
      </w:r>
      <w:ins w:id="31" w:author="Itzik Ashkenazi" w:date="2020-08-17T15:12:00Z">
        <w:r w:rsidR="001D6259">
          <w:rPr>
            <w:rFonts w:asciiTheme="minorHAnsi" w:hAnsiTheme="minorHAnsi" w:cstheme="minorHAnsi"/>
            <w:sz w:val="24"/>
            <w:szCs w:val="24"/>
          </w:rPr>
          <w:t xml:space="preserve"> </w:t>
        </w:r>
      </w:ins>
      <w:r w:rsidRPr="006D5DF1">
        <w:rPr>
          <w:rFonts w:asciiTheme="minorHAnsi" w:hAnsiTheme="minorHAnsi" w:cstheme="minorHAnsi"/>
          <w:sz w:val="24"/>
          <w:szCs w:val="24"/>
        </w:rPr>
        <w:t>between the switches to ~1Gps.</w:t>
      </w:r>
    </w:p>
    <w:p w14:paraId="59BFC6F9" w14:textId="43AFC2BA" w:rsidR="0033107B" w:rsidRPr="006D5DF1" w:rsidRDefault="00C83A89" w:rsidP="00C83A89">
      <w:pPr>
        <w:pStyle w:val="ListParagraph"/>
        <w:numPr>
          <w:ilvl w:val="0"/>
          <w:numId w:val="17"/>
        </w:numPr>
        <w:ind w:right="378"/>
        <w:rPr>
          <w:rFonts w:asciiTheme="minorHAnsi" w:hAnsiTheme="minorHAnsi" w:cstheme="minorHAnsi"/>
          <w:sz w:val="24"/>
          <w:szCs w:val="24"/>
        </w:rPr>
      </w:pPr>
      <w:r>
        <w:rPr>
          <w:rFonts w:asciiTheme="minorHAnsi" w:hAnsiTheme="minorHAnsi" w:cstheme="minorHAnsi"/>
          <w:b/>
          <w:bCs/>
          <w:sz w:val="24"/>
          <w:szCs w:val="24"/>
        </w:rPr>
        <w:t>VLAN</w:t>
      </w:r>
      <w:r w:rsidRPr="006D5DF1">
        <w:rPr>
          <w:rFonts w:asciiTheme="minorHAnsi" w:hAnsiTheme="minorHAnsi" w:cstheme="minorHAnsi"/>
          <w:b/>
          <w:bCs/>
          <w:sz w:val="24"/>
          <w:szCs w:val="24"/>
        </w:rPr>
        <w:t xml:space="preserve"> </w:t>
      </w:r>
      <w:r w:rsidR="001872A6" w:rsidRPr="006D5DF1">
        <w:rPr>
          <w:rFonts w:asciiTheme="minorHAnsi" w:hAnsiTheme="minorHAnsi" w:cstheme="minorHAnsi"/>
          <w:b/>
          <w:bCs/>
          <w:sz w:val="24"/>
          <w:szCs w:val="24"/>
        </w:rPr>
        <w:t>manipulation</w:t>
      </w:r>
      <w:r w:rsidR="001872A6" w:rsidRPr="006D5DF1">
        <w:rPr>
          <w:rFonts w:asciiTheme="minorHAnsi" w:hAnsiTheme="minorHAnsi" w:cstheme="minorHAnsi"/>
          <w:sz w:val="24"/>
          <w:szCs w:val="24"/>
        </w:rPr>
        <w:t xml:space="preserve"> – </w:t>
      </w:r>
      <w:commentRangeStart w:id="32"/>
      <w:r w:rsidR="001872A6" w:rsidRPr="006D5DF1">
        <w:rPr>
          <w:rFonts w:asciiTheme="minorHAnsi" w:hAnsiTheme="minorHAnsi" w:cstheme="minorHAnsi"/>
          <w:sz w:val="24"/>
          <w:szCs w:val="24"/>
        </w:rPr>
        <w:t>to</w:t>
      </w:r>
      <w:commentRangeEnd w:id="32"/>
      <w:r>
        <w:rPr>
          <w:rStyle w:val="CommentReference"/>
        </w:rPr>
        <w:commentReference w:id="32"/>
      </w:r>
      <w:r w:rsidR="001872A6" w:rsidRPr="006D5DF1">
        <w:rPr>
          <w:rFonts w:asciiTheme="minorHAnsi" w:hAnsiTheme="minorHAnsi" w:cstheme="minorHAnsi"/>
          <w:sz w:val="24"/>
          <w:szCs w:val="24"/>
        </w:rPr>
        <w:t xml:space="preserve"> make sure that our users’ traffic goes out the port that we’ve limited, we used the advantage of the traffic generators’ </w:t>
      </w:r>
      <w:r>
        <w:rPr>
          <w:rFonts w:asciiTheme="minorHAnsi" w:hAnsiTheme="minorHAnsi" w:cstheme="minorHAnsi"/>
          <w:sz w:val="24"/>
          <w:szCs w:val="24"/>
        </w:rPr>
        <w:t>dual</w:t>
      </w:r>
      <w:r w:rsidRPr="006D5DF1">
        <w:rPr>
          <w:rFonts w:asciiTheme="minorHAnsi" w:hAnsiTheme="minorHAnsi" w:cstheme="minorHAnsi"/>
          <w:sz w:val="24"/>
          <w:szCs w:val="24"/>
        </w:rPr>
        <w:t xml:space="preserve"> </w:t>
      </w:r>
      <w:r>
        <w:rPr>
          <w:rFonts w:asciiTheme="minorHAnsi" w:hAnsiTheme="minorHAnsi" w:cstheme="minorHAnsi"/>
          <w:sz w:val="24"/>
          <w:szCs w:val="24"/>
        </w:rPr>
        <w:t xml:space="preserve">port </w:t>
      </w:r>
      <w:r w:rsidR="001872A6" w:rsidRPr="006D5DF1">
        <w:rPr>
          <w:rFonts w:asciiTheme="minorHAnsi" w:hAnsiTheme="minorHAnsi" w:cstheme="minorHAnsi"/>
          <w:sz w:val="24"/>
          <w:szCs w:val="24"/>
        </w:rPr>
        <w:t xml:space="preserve">NIC, using one for the user’s traffic, and the other for the </w:t>
      </w:r>
      <w:r>
        <w:rPr>
          <w:rFonts w:asciiTheme="minorHAnsi" w:hAnsiTheme="minorHAnsi" w:cstheme="minorHAnsi"/>
          <w:sz w:val="24"/>
          <w:szCs w:val="24"/>
        </w:rPr>
        <w:t xml:space="preserve">additional </w:t>
      </w:r>
      <w:r w:rsidR="001872A6" w:rsidRPr="006D5DF1">
        <w:rPr>
          <w:rFonts w:asciiTheme="minorHAnsi" w:hAnsiTheme="minorHAnsi" w:cstheme="minorHAnsi"/>
          <w:sz w:val="24"/>
          <w:szCs w:val="24"/>
        </w:rPr>
        <w:t xml:space="preserve">congesting traffic. We assign the switch port toward the user to </w:t>
      </w:r>
      <w:proofErr w:type="spellStart"/>
      <w:r w:rsidR="001872A6" w:rsidRPr="006D5DF1">
        <w:rPr>
          <w:rFonts w:asciiTheme="minorHAnsi" w:hAnsiTheme="minorHAnsi" w:cstheme="minorHAnsi"/>
          <w:sz w:val="24"/>
          <w:szCs w:val="24"/>
        </w:rPr>
        <w:t>vlan</w:t>
      </w:r>
      <w:proofErr w:type="spellEnd"/>
      <w:r w:rsidR="001872A6" w:rsidRPr="006D5DF1">
        <w:rPr>
          <w:rFonts w:asciiTheme="minorHAnsi" w:hAnsiTheme="minorHAnsi" w:cstheme="minorHAnsi"/>
          <w:sz w:val="24"/>
          <w:szCs w:val="24"/>
        </w:rPr>
        <w:t xml:space="preserve"> 4000, and </w:t>
      </w:r>
      <w:r w:rsidR="00410537" w:rsidRPr="006D5DF1">
        <w:rPr>
          <w:rFonts w:asciiTheme="minorHAnsi" w:hAnsiTheme="minorHAnsi" w:cstheme="minorHAnsi"/>
          <w:sz w:val="24"/>
          <w:szCs w:val="24"/>
        </w:rPr>
        <w:t xml:space="preserve">the congesting flow to </w:t>
      </w:r>
      <w:proofErr w:type="spellStart"/>
      <w:r w:rsidR="00410537" w:rsidRPr="006D5DF1">
        <w:rPr>
          <w:rFonts w:asciiTheme="minorHAnsi" w:hAnsiTheme="minorHAnsi" w:cstheme="minorHAnsi"/>
          <w:sz w:val="24"/>
          <w:szCs w:val="24"/>
        </w:rPr>
        <w:t>vlan</w:t>
      </w:r>
      <w:proofErr w:type="spellEnd"/>
      <w:r w:rsidR="00410537" w:rsidRPr="006D5DF1">
        <w:rPr>
          <w:rFonts w:asciiTheme="minorHAnsi" w:hAnsiTheme="minorHAnsi" w:cstheme="minorHAnsi"/>
          <w:sz w:val="24"/>
          <w:szCs w:val="24"/>
        </w:rPr>
        <w:t xml:space="preserve"> 1202.</w:t>
      </w:r>
      <w:r w:rsidR="00410537" w:rsidRPr="006D5DF1">
        <w:rPr>
          <w:rFonts w:asciiTheme="minorHAnsi" w:hAnsiTheme="minorHAnsi" w:cstheme="minorHAnsi"/>
          <w:sz w:val="24"/>
          <w:szCs w:val="24"/>
        </w:rPr>
        <w:br/>
        <w:t xml:space="preserve">Between the switches, on the spectrum2 switch, we configured the limited user port to trunk both </w:t>
      </w:r>
      <w:proofErr w:type="spellStart"/>
      <w:r w:rsidR="00410537" w:rsidRPr="006D5DF1">
        <w:rPr>
          <w:rFonts w:asciiTheme="minorHAnsi" w:hAnsiTheme="minorHAnsi" w:cstheme="minorHAnsi"/>
          <w:sz w:val="24"/>
          <w:szCs w:val="24"/>
        </w:rPr>
        <w:t>vlan</w:t>
      </w:r>
      <w:proofErr w:type="spellEnd"/>
      <w:r w:rsidR="00410537" w:rsidRPr="006D5DF1">
        <w:rPr>
          <w:rFonts w:asciiTheme="minorHAnsi" w:hAnsiTheme="minorHAnsi" w:cstheme="minorHAnsi"/>
          <w:sz w:val="24"/>
          <w:szCs w:val="24"/>
        </w:rPr>
        <w:t xml:space="preserve"> 1202 and </w:t>
      </w:r>
      <w:proofErr w:type="spellStart"/>
      <w:r w:rsidR="00410537" w:rsidRPr="006D5DF1">
        <w:rPr>
          <w:rFonts w:asciiTheme="minorHAnsi" w:hAnsiTheme="minorHAnsi" w:cstheme="minorHAnsi"/>
          <w:sz w:val="24"/>
          <w:szCs w:val="24"/>
        </w:rPr>
        <w:t>vlan</w:t>
      </w:r>
      <w:proofErr w:type="spellEnd"/>
      <w:r w:rsidR="00410537" w:rsidRPr="006D5DF1">
        <w:rPr>
          <w:rFonts w:asciiTheme="minorHAnsi" w:hAnsiTheme="minorHAnsi" w:cstheme="minorHAnsi"/>
          <w:sz w:val="24"/>
          <w:szCs w:val="24"/>
        </w:rPr>
        <w:t xml:space="preserve"> 4000, and the second connection to allow only </w:t>
      </w:r>
      <w:proofErr w:type="spellStart"/>
      <w:r w:rsidR="00410537" w:rsidRPr="006D5DF1">
        <w:rPr>
          <w:rFonts w:asciiTheme="minorHAnsi" w:hAnsiTheme="minorHAnsi" w:cstheme="minorHAnsi"/>
          <w:sz w:val="24"/>
          <w:szCs w:val="24"/>
        </w:rPr>
        <w:t>vlan</w:t>
      </w:r>
      <w:proofErr w:type="spellEnd"/>
      <w:r w:rsidR="00410537" w:rsidRPr="006D5DF1">
        <w:rPr>
          <w:rFonts w:asciiTheme="minorHAnsi" w:hAnsiTheme="minorHAnsi" w:cstheme="minorHAnsi"/>
          <w:sz w:val="24"/>
          <w:szCs w:val="24"/>
        </w:rPr>
        <w:t xml:space="preserve"> 1202. On the spectrum1 switch, we configured the user’s connection to allow only </w:t>
      </w:r>
      <w:proofErr w:type="spellStart"/>
      <w:r w:rsidR="00410537" w:rsidRPr="006D5DF1">
        <w:rPr>
          <w:rFonts w:asciiTheme="minorHAnsi" w:hAnsiTheme="minorHAnsi" w:cstheme="minorHAnsi"/>
          <w:sz w:val="24"/>
          <w:szCs w:val="24"/>
        </w:rPr>
        <w:t>vlan</w:t>
      </w:r>
      <w:proofErr w:type="spellEnd"/>
      <w:r w:rsidR="00410537" w:rsidRPr="006D5DF1">
        <w:rPr>
          <w:rFonts w:asciiTheme="minorHAnsi" w:hAnsiTheme="minorHAnsi" w:cstheme="minorHAnsi"/>
          <w:sz w:val="24"/>
          <w:szCs w:val="24"/>
        </w:rPr>
        <w:t xml:space="preserve"> 4000, and the other connection to allow only </w:t>
      </w:r>
      <w:proofErr w:type="spellStart"/>
      <w:r w:rsidR="00410537" w:rsidRPr="006D5DF1">
        <w:rPr>
          <w:rFonts w:asciiTheme="minorHAnsi" w:hAnsiTheme="minorHAnsi" w:cstheme="minorHAnsi"/>
          <w:sz w:val="24"/>
          <w:szCs w:val="24"/>
        </w:rPr>
        <w:t>vlan</w:t>
      </w:r>
      <w:proofErr w:type="spellEnd"/>
      <w:r w:rsidR="00410537" w:rsidRPr="006D5DF1">
        <w:rPr>
          <w:rFonts w:asciiTheme="minorHAnsi" w:hAnsiTheme="minorHAnsi" w:cstheme="minorHAnsi"/>
          <w:sz w:val="24"/>
          <w:szCs w:val="24"/>
        </w:rPr>
        <w:t xml:space="preserve"> 1202, thus </w:t>
      </w:r>
      <w:proofErr w:type="gramStart"/>
      <w:r w:rsidR="00410537" w:rsidRPr="006D5DF1">
        <w:rPr>
          <w:rFonts w:asciiTheme="minorHAnsi" w:hAnsiTheme="minorHAnsi" w:cstheme="minorHAnsi"/>
          <w:sz w:val="24"/>
          <w:szCs w:val="24"/>
        </w:rPr>
        <w:t>insuring</w:t>
      </w:r>
      <w:proofErr w:type="gramEnd"/>
      <w:r w:rsidR="00410537" w:rsidRPr="006D5DF1">
        <w:rPr>
          <w:rFonts w:asciiTheme="minorHAnsi" w:hAnsiTheme="minorHAnsi" w:cstheme="minorHAnsi"/>
          <w:sz w:val="24"/>
          <w:szCs w:val="24"/>
        </w:rPr>
        <w:t xml:space="preserve"> a congesting event without creating a loop.</w:t>
      </w:r>
    </w:p>
    <w:p w14:paraId="6F0ED2DA" w14:textId="5B82E526" w:rsidR="006D5DF1" w:rsidRDefault="00EB7A31" w:rsidP="00EE4C1B">
      <w:pPr>
        <w:spacing w:after="160" w:line="259" w:lineRule="auto"/>
        <w:ind w:left="0" w:firstLine="0"/>
        <w:rPr>
          <w:rFonts w:asciiTheme="minorHAnsi" w:hAnsiTheme="minorHAnsi" w:cstheme="minorHAnsi"/>
        </w:rPr>
      </w:pPr>
      <w:r w:rsidRPr="00EE4C1B">
        <w:rPr>
          <w:rFonts w:asciiTheme="minorHAnsi" w:hAnsiTheme="minorHAnsi" w:cstheme="minorHAnsi"/>
          <w:noProof/>
        </w:rPr>
        <mc:AlternateContent>
          <mc:Choice Requires="wps">
            <w:drawing>
              <wp:anchor distT="45720" distB="45720" distL="114300" distR="114300" simplePos="0" relativeHeight="251728896" behindDoc="0" locked="0" layoutInCell="1" allowOverlap="1" wp14:anchorId="0F7446DE" wp14:editId="0E318410">
                <wp:simplePos x="0" y="0"/>
                <wp:positionH relativeFrom="page">
                  <wp:posOffset>1430655</wp:posOffset>
                </wp:positionH>
                <wp:positionV relativeFrom="paragraph">
                  <wp:posOffset>933303</wp:posOffset>
                </wp:positionV>
                <wp:extent cx="4208145" cy="1404620"/>
                <wp:effectExtent l="0" t="0" r="0" b="0"/>
                <wp:wrapSquare wrapText="bothSides"/>
                <wp:docPr id="137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208145" cy="1404620"/>
                        </a:xfrm>
                        <a:prstGeom prst="rect">
                          <a:avLst/>
                        </a:prstGeom>
                        <a:noFill/>
                        <a:ln w="9525">
                          <a:noFill/>
                          <a:miter lim="800000"/>
                          <a:headEnd/>
                          <a:tailEnd/>
                        </a:ln>
                      </wps:spPr>
                      <wps:txbx>
                        <w:txbxContent>
                          <w:p w14:paraId="0C488511" w14:textId="52E49197" w:rsidR="00EB7A31" w:rsidRPr="00EB7A31" w:rsidRDefault="00EB7A31" w:rsidP="00EB7A31">
                            <w:pPr>
                              <w:rPr>
                                <w:color w:val="70AD47" w:themeColor="accent6"/>
                                <w:sz w:val="16"/>
                                <w:szCs w:val="16"/>
                              </w:rPr>
                            </w:pPr>
                            <w:r w:rsidRPr="00EB7A31">
                              <w:rPr>
                                <w:color w:val="70AD47" w:themeColor="accent6"/>
                                <w:sz w:val="16"/>
                                <w:szCs w:val="16"/>
                              </w:rPr>
                              <w:t xml:space="preserve">Eth 1/32 – </w:t>
                            </w:r>
                            <w:proofErr w:type="spellStart"/>
                            <w:r w:rsidRPr="00EB7A31">
                              <w:rPr>
                                <w:color w:val="70AD47" w:themeColor="accent6"/>
                                <w:sz w:val="16"/>
                                <w:szCs w:val="16"/>
                              </w:rPr>
                              <w:t>Vlan</w:t>
                            </w:r>
                            <w:proofErr w:type="spellEnd"/>
                            <w:r w:rsidRPr="00EB7A31">
                              <w:rPr>
                                <w:color w:val="70AD47" w:themeColor="accent6"/>
                                <w:sz w:val="16"/>
                                <w:szCs w:val="16"/>
                              </w:rPr>
                              <w:t xml:space="preserve"> 4000 + </w:t>
                            </w:r>
                            <w:r w:rsidRPr="00EB7A31">
                              <w:rPr>
                                <w:color w:val="FF0000"/>
                                <w:sz w:val="16"/>
                                <w:szCs w:val="16"/>
                              </w:rPr>
                              <w:t>1202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0F7446DE" id="_x0000_t202" coordsize="21600,21600" o:spt="202" path="m,l,21600r21600,l21600,xe">
                <v:stroke joinstyle="miter"/>
                <v:path gradientshapeok="t" o:connecttype="rect"/>
              </v:shapetype>
              <v:shape id="Text Box 2" o:spid="_x0000_s1026" type="#_x0000_t202" style="position:absolute;margin-left:112.65pt;margin-top:73.5pt;width:331.35pt;height:110.6pt;z-index:251728896;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" filled="f" stroked="f">
                <v:textbox style="mso-fit-shape-to-text:t">
                  <w:txbxContent>
                    <w:p w14:paraId="0C488511" w14:textId="52E49197" w:rsidR="00EB7A31" w:rsidRPr="00EB7A31" w:rsidRDefault="00EB7A31" w:rsidP="00EB7A31">
                      <w:pPr>
                        <w:rPr>
                          <w:color w:val="70AD47" w:themeColor="accent6"/>
                          <w:sz w:val="16"/>
                          <w:szCs w:val="16"/>
                        </w:rPr>
                      </w:pPr>
                      <w:r w:rsidRPr="00EB7A31">
                        <w:rPr>
                          <w:color w:val="70AD47" w:themeColor="accent6"/>
                          <w:sz w:val="16"/>
                          <w:szCs w:val="16"/>
                        </w:rPr>
                        <w:t>Eth 1/3</w:t>
                      </w:r>
                      <w:r w:rsidRPr="00EB7A31">
                        <w:rPr>
                          <w:color w:val="70AD47" w:themeColor="accent6"/>
                          <w:sz w:val="16"/>
                          <w:szCs w:val="16"/>
                        </w:rPr>
                        <w:t>2</w:t>
                      </w:r>
                      <w:r w:rsidRPr="00EB7A31">
                        <w:rPr>
                          <w:color w:val="70AD47" w:themeColor="accent6"/>
                          <w:sz w:val="16"/>
                          <w:szCs w:val="16"/>
                        </w:rPr>
                        <w:t xml:space="preserve"> – </w:t>
                      </w:r>
                      <w:proofErr w:type="spellStart"/>
                      <w:r w:rsidRPr="00EB7A31">
                        <w:rPr>
                          <w:color w:val="70AD47" w:themeColor="accent6"/>
                          <w:sz w:val="16"/>
                          <w:szCs w:val="16"/>
                        </w:rPr>
                        <w:t>Vlan</w:t>
                      </w:r>
                      <w:proofErr w:type="spellEnd"/>
                      <w:r w:rsidRPr="00EB7A31">
                        <w:rPr>
                          <w:color w:val="70AD47" w:themeColor="accent6"/>
                          <w:sz w:val="16"/>
                          <w:szCs w:val="16"/>
                        </w:rPr>
                        <w:t xml:space="preserve"> 4000</w:t>
                      </w:r>
                      <w:r w:rsidRPr="00EB7A31">
                        <w:rPr>
                          <w:color w:val="70AD47" w:themeColor="accent6"/>
                          <w:sz w:val="16"/>
                          <w:szCs w:val="16"/>
                        </w:rPr>
                        <w:t xml:space="preserve"> + </w:t>
                      </w:r>
                      <w:r w:rsidRPr="00EB7A31">
                        <w:rPr>
                          <w:color w:val="FF0000"/>
                          <w:sz w:val="16"/>
                          <w:szCs w:val="16"/>
                        </w:rPr>
                        <w:t>1202</w:t>
                      </w:r>
                    </w:p>
                  </w:txbxContent>
                </v:textbox>
                <w10:wrap type="square" anchorx="page"/>
              </v:shape>
            </w:pict>
          </mc:Fallback>
        </mc:AlternateContent>
      </w:r>
      <w:r w:rsidRPr="00EE4C1B">
        <w:rPr>
          <w:rFonts w:asciiTheme="minorHAnsi" w:hAnsiTheme="minorHAnsi" w:cstheme="minorHAnsi"/>
          <w:noProof/>
        </w:rPr>
        <mc:AlternateContent>
          <mc:Choice Requires="wps">
            <w:drawing>
              <wp:anchor distT="45720" distB="45720" distL="114300" distR="114300" simplePos="0" relativeHeight="251732992" behindDoc="0" locked="0" layoutInCell="1" allowOverlap="1" wp14:anchorId="63C1C47D" wp14:editId="33D4179E">
                <wp:simplePos x="0" y="0"/>
                <wp:positionH relativeFrom="page">
                  <wp:posOffset>1360219</wp:posOffset>
                </wp:positionH>
                <wp:positionV relativeFrom="paragraph">
                  <wp:posOffset>335085</wp:posOffset>
                </wp:positionV>
                <wp:extent cx="4198620" cy="1404620"/>
                <wp:effectExtent l="0" t="0" r="0" b="0"/>
                <wp:wrapNone/>
                <wp:docPr id="138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198620" cy="1404620"/>
                        </a:xfrm>
                        <a:prstGeom prst="rect">
                          <a:avLst/>
                        </a:prstGeom>
                        <a:noFill/>
                        <a:ln w="9525">
                          <a:noFill/>
                          <a:miter lim="800000"/>
                          <a:headEnd/>
                          <a:tailEnd/>
                        </a:ln>
                      </wps:spPr>
                      <wps:txbx>
                        <w:txbxContent>
                          <w:p w14:paraId="6B5A4F2F" w14:textId="17B6A7C6" w:rsidR="00EB7A31" w:rsidRPr="00EB7A31" w:rsidRDefault="00EB7A31" w:rsidP="00EB7A31">
                            <w:pPr>
                              <w:rPr>
                                <w:color w:val="FF0000"/>
                                <w:sz w:val="16"/>
                                <w:szCs w:val="16"/>
                              </w:rPr>
                            </w:pPr>
                            <w:r w:rsidRPr="00EB7A31">
                              <w:rPr>
                                <w:color w:val="FF0000"/>
                                <w:sz w:val="16"/>
                                <w:szCs w:val="16"/>
                              </w:rPr>
                              <w:t xml:space="preserve">Eth 1/29 – </w:t>
                            </w:r>
                            <w:proofErr w:type="spellStart"/>
                            <w:r w:rsidRPr="00EB7A31">
                              <w:rPr>
                                <w:color w:val="FF0000"/>
                                <w:sz w:val="16"/>
                                <w:szCs w:val="16"/>
                              </w:rPr>
                              <w:t>Vlan</w:t>
                            </w:r>
                            <w:proofErr w:type="spellEnd"/>
                            <w:r w:rsidRPr="00EB7A31">
                              <w:rPr>
                                <w:color w:val="FF0000"/>
                                <w:sz w:val="16"/>
                                <w:szCs w:val="16"/>
                              </w:rPr>
                              <w:t xml:space="preserve"> 1202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3C1C47D" id="_x0000_s1027" type="#_x0000_t202" style="position:absolute;margin-left:107.1pt;margin-top:26.4pt;width:330.6pt;height:110.6pt;z-index:251732992;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" filled="f" stroked="f">
                <v:textbox style="mso-fit-shape-to-text:t">
                  <w:txbxContent>
                    <w:p w14:paraId="6B5A4F2F" w14:textId="17B6A7C6" w:rsidR="00EB7A31" w:rsidRPr="00EB7A31" w:rsidRDefault="00EB7A31" w:rsidP="00EB7A31">
                      <w:pPr>
                        <w:rPr>
                          <w:color w:val="FF0000"/>
                          <w:sz w:val="16"/>
                          <w:szCs w:val="16"/>
                        </w:rPr>
                      </w:pPr>
                      <w:r w:rsidRPr="00EB7A31">
                        <w:rPr>
                          <w:color w:val="FF0000"/>
                          <w:sz w:val="16"/>
                          <w:szCs w:val="16"/>
                        </w:rPr>
                        <w:t>Eth 1/2</w:t>
                      </w:r>
                      <w:r w:rsidRPr="00EB7A31">
                        <w:rPr>
                          <w:color w:val="FF0000"/>
                          <w:sz w:val="16"/>
                          <w:szCs w:val="16"/>
                        </w:rPr>
                        <w:t>9</w:t>
                      </w:r>
                      <w:r w:rsidRPr="00EB7A31">
                        <w:rPr>
                          <w:color w:val="FF0000"/>
                          <w:sz w:val="16"/>
                          <w:szCs w:val="16"/>
                        </w:rPr>
                        <w:t xml:space="preserve"> – </w:t>
                      </w:r>
                      <w:proofErr w:type="spellStart"/>
                      <w:r w:rsidRPr="00EB7A31">
                        <w:rPr>
                          <w:color w:val="FF0000"/>
                          <w:sz w:val="16"/>
                          <w:szCs w:val="16"/>
                        </w:rPr>
                        <w:t>Vlan</w:t>
                      </w:r>
                      <w:proofErr w:type="spellEnd"/>
                      <w:r w:rsidRPr="00EB7A31">
                        <w:rPr>
                          <w:color w:val="FF0000"/>
                          <w:sz w:val="16"/>
                          <w:szCs w:val="16"/>
                        </w:rPr>
                        <w:t xml:space="preserve"> 1202</w:t>
                      </w:r>
                    </w:p>
                  </w:txbxContent>
                </v:textbox>
                <w10:wrap anchorx="page"/>
              </v:shape>
            </w:pict>
          </mc:Fallback>
        </mc:AlternateContent>
      </w:r>
      <w:r w:rsidRPr="00EE4C1B">
        <w:rPr>
          <w:rFonts w:asciiTheme="minorHAnsi" w:hAnsiTheme="minorHAnsi" w:cstheme="minorHAnsi"/>
          <w:noProof/>
        </w:rPr>
        <mc:AlternateContent>
          <mc:Choice Requires="wps">
            <w:drawing>
              <wp:anchor distT="45720" distB="45720" distL="114300" distR="114300" simplePos="0" relativeHeight="251726848" behindDoc="0" locked="0" layoutInCell="1" allowOverlap="1" wp14:anchorId="5FFBACAE" wp14:editId="10F60DB3">
                <wp:simplePos x="0" y="0"/>
                <wp:positionH relativeFrom="column">
                  <wp:posOffset>-334645</wp:posOffset>
                </wp:positionH>
                <wp:positionV relativeFrom="paragraph">
                  <wp:posOffset>828040</wp:posOffset>
                </wp:positionV>
                <wp:extent cx="2168525" cy="1404620"/>
                <wp:effectExtent l="0" t="0" r="0" b="0"/>
                <wp:wrapSquare wrapText="bothSides"/>
                <wp:docPr id="137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168525" cy="1404620"/>
                        </a:xfrm>
                        <a:prstGeom prst="rect">
                          <a:avLst/>
                        </a:prstGeom>
                        <a:noFill/>
                        <a:ln w="9525">
                          <a:noFill/>
                          <a:miter lim="800000"/>
                          <a:headEnd/>
                          <a:tailEnd/>
                        </a:ln>
                      </wps:spPr>
                      <wps:txbx>
                        <w:txbxContent>
                          <w:p w14:paraId="6E2957EA" w14:textId="55B34AB3" w:rsidR="00EE4C1B" w:rsidRPr="00EB7A31" w:rsidRDefault="00EE4C1B">
                            <w:pPr>
                              <w:rPr>
                                <w:color w:val="70AD47" w:themeColor="accent6"/>
                                <w:sz w:val="16"/>
                                <w:szCs w:val="16"/>
                              </w:rPr>
                            </w:pPr>
                            <w:r w:rsidRPr="00EB7A31">
                              <w:rPr>
                                <w:color w:val="70AD47" w:themeColor="accent6"/>
                                <w:sz w:val="16"/>
                                <w:szCs w:val="16"/>
                              </w:rPr>
                              <w:t>Eth 1/3 –</w:t>
                            </w:r>
                            <w:r w:rsidR="00EB7A31">
                              <w:rPr>
                                <w:color w:val="70AD47" w:themeColor="accent6"/>
                                <w:sz w:val="16"/>
                                <w:szCs w:val="16"/>
                              </w:rPr>
                              <w:br/>
                            </w:r>
                            <w:r w:rsidRPr="00EB7A31">
                              <w:rPr>
                                <w:color w:val="70AD47" w:themeColor="accent6"/>
                                <w:sz w:val="16"/>
                                <w:szCs w:val="16"/>
                              </w:rPr>
                              <w:t xml:space="preserve"> </w:t>
                            </w:r>
                            <w:proofErr w:type="spellStart"/>
                            <w:r w:rsidRPr="00EB7A31">
                              <w:rPr>
                                <w:color w:val="70AD47" w:themeColor="accent6"/>
                                <w:sz w:val="16"/>
                                <w:szCs w:val="16"/>
                              </w:rPr>
                              <w:t>Vlan</w:t>
                            </w:r>
                            <w:proofErr w:type="spellEnd"/>
                            <w:r w:rsidRPr="00EB7A31">
                              <w:rPr>
                                <w:color w:val="70AD47" w:themeColor="accent6"/>
                                <w:sz w:val="16"/>
                                <w:szCs w:val="16"/>
                              </w:rPr>
                              <w:t xml:space="preserve"> 4000</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FFBACAE" id="_x0000_s1028" type="#_x0000_t202" style="position:absolute;margin-left:-26.35pt;margin-top:65.2pt;width:170.75pt;height:110.6pt;z-index:25172684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" filled="f" stroked="f">
                <v:textbox style="mso-fit-shape-to-text:t">
                  <w:txbxContent>
                    <w:p w14:paraId="6E2957EA" w14:textId="55B34AB3" w:rsidR="00EE4C1B" w:rsidRPr="00EB7A31" w:rsidRDefault="00EE4C1B">
                      <w:pPr>
                        <w:rPr>
                          <w:color w:val="70AD47" w:themeColor="accent6"/>
                          <w:sz w:val="16"/>
                          <w:szCs w:val="16"/>
                        </w:rPr>
                      </w:pPr>
                      <w:r w:rsidRPr="00EB7A31">
                        <w:rPr>
                          <w:color w:val="70AD47" w:themeColor="accent6"/>
                          <w:sz w:val="16"/>
                          <w:szCs w:val="16"/>
                        </w:rPr>
                        <w:t>Eth 1/3 –</w:t>
                      </w:r>
                      <w:r w:rsidR="00EB7A31">
                        <w:rPr>
                          <w:color w:val="70AD47" w:themeColor="accent6"/>
                          <w:sz w:val="16"/>
                          <w:szCs w:val="16"/>
                        </w:rPr>
                        <w:br/>
                      </w:r>
                      <w:r w:rsidRPr="00EB7A31">
                        <w:rPr>
                          <w:color w:val="70AD47" w:themeColor="accent6"/>
                          <w:sz w:val="16"/>
                          <w:szCs w:val="16"/>
                        </w:rPr>
                        <w:t xml:space="preserve"> </w:t>
                      </w:r>
                      <w:proofErr w:type="spellStart"/>
                      <w:r w:rsidRPr="00EB7A31">
                        <w:rPr>
                          <w:color w:val="70AD47" w:themeColor="accent6"/>
                          <w:sz w:val="16"/>
                          <w:szCs w:val="16"/>
                        </w:rPr>
                        <w:t>Vlan</w:t>
                      </w:r>
                      <w:proofErr w:type="spellEnd"/>
                      <w:r w:rsidRPr="00EB7A31">
                        <w:rPr>
                          <w:color w:val="70AD47" w:themeColor="accent6"/>
                          <w:sz w:val="16"/>
                          <w:szCs w:val="16"/>
                        </w:rPr>
                        <w:t xml:space="preserve"> 4000</w:t>
                      </w:r>
                    </w:p>
                  </w:txbxContent>
                </v:textbox>
                <w10:wrap type="square"/>
              </v:shape>
            </w:pict>
          </mc:Fallback>
        </mc:AlternateContent>
      </w:r>
      <w:r w:rsidRPr="00EE4C1B">
        <w:rPr>
          <w:rFonts w:asciiTheme="minorHAnsi" w:hAnsiTheme="minorHAnsi" w:cstheme="minorHAnsi"/>
          <w:noProof/>
        </w:rPr>
        <mc:AlternateContent>
          <mc:Choice Requires="wps">
            <w:drawing>
              <wp:anchor distT="45720" distB="45720" distL="114300" distR="114300" simplePos="0" relativeHeight="251730944" behindDoc="0" locked="0" layoutInCell="1" allowOverlap="1" wp14:anchorId="021528C5" wp14:editId="3218D781">
                <wp:simplePos x="0" y="0"/>
                <wp:positionH relativeFrom="page">
                  <wp:posOffset>-961292</wp:posOffset>
                </wp:positionH>
                <wp:positionV relativeFrom="paragraph">
                  <wp:posOffset>851779</wp:posOffset>
                </wp:positionV>
                <wp:extent cx="2641622" cy="1404620"/>
                <wp:effectExtent l="0" t="0" r="0" b="0"/>
                <wp:wrapNone/>
                <wp:docPr id="138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641622" cy="1404620"/>
                        </a:xfrm>
                        <a:prstGeom prst="rect">
                          <a:avLst/>
                        </a:prstGeom>
                        <a:noFill/>
                        <a:ln w="9525">
                          <a:noFill/>
                          <a:miter lim="800000"/>
                          <a:headEnd/>
                          <a:tailEnd/>
                        </a:ln>
                      </wps:spPr>
                      <wps:txbx>
                        <w:txbxContent>
                          <w:p w14:paraId="3533FEFF" w14:textId="65DA4882" w:rsidR="00EB7A31" w:rsidRPr="00EB7A31" w:rsidRDefault="00EB7A31" w:rsidP="00EB7A31">
                            <w:pPr>
                              <w:rPr>
                                <w:color w:val="FF0000"/>
                                <w:sz w:val="16"/>
                                <w:szCs w:val="16"/>
                              </w:rPr>
                            </w:pPr>
                            <w:r w:rsidRPr="00EB7A31">
                              <w:rPr>
                                <w:color w:val="FF0000"/>
                                <w:sz w:val="16"/>
                                <w:szCs w:val="16"/>
                              </w:rPr>
                              <w:t xml:space="preserve">Eth 1/25 – </w:t>
                            </w:r>
                            <w:proofErr w:type="spellStart"/>
                            <w:r w:rsidRPr="00EB7A31">
                              <w:rPr>
                                <w:color w:val="FF0000"/>
                                <w:sz w:val="16"/>
                                <w:szCs w:val="16"/>
                              </w:rPr>
                              <w:t>Vlan</w:t>
                            </w:r>
                            <w:proofErr w:type="spellEnd"/>
                            <w:r w:rsidRPr="00EB7A31">
                              <w:rPr>
                                <w:color w:val="FF0000"/>
                                <w:sz w:val="16"/>
                                <w:szCs w:val="16"/>
                              </w:rPr>
                              <w:t xml:space="preserve"> 1202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21528C5" id="_x0000_s1029" type="#_x0000_t202" style="position:absolute;margin-left:-75.7pt;margin-top:67.05pt;width:208pt;height:110.6pt;z-index:251730944;visibility:visible;mso-wrap-style:square;mso-width-percent:0;mso-height-percent:200;mso-wrap-distance-left:9pt;mso-wrap-distance-top:3.6pt;mso-wrap-distance-right:9pt;mso-wrap-distance-bottom:3.6pt;mso-position-horizontal:absolute;mso-position-horizontal-relative:page;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" filled="f" stroked="f">
                <v:textbox style="mso-fit-shape-to-text:t">
                  <w:txbxContent>
                    <w:p w14:paraId="3533FEFF" w14:textId="65DA4882" w:rsidR="00EB7A31" w:rsidRPr="00EB7A31" w:rsidRDefault="00EB7A31" w:rsidP="00EB7A31">
                      <w:pPr>
                        <w:rPr>
                          <w:color w:val="FF0000"/>
                          <w:sz w:val="16"/>
                          <w:szCs w:val="16"/>
                        </w:rPr>
                      </w:pPr>
                      <w:r w:rsidRPr="00EB7A31">
                        <w:rPr>
                          <w:color w:val="FF0000"/>
                          <w:sz w:val="16"/>
                          <w:szCs w:val="16"/>
                        </w:rPr>
                        <w:t>Eth 1/</w:t>
                      </w:r>
                      <w:r w:rsidRPr="00EB7A31">
                        <w:rPr>
                          <w:color w:val="FF0000"/>
                          <w:sz w:val="16"/>
                          <w:szCs w:val="16"/>
                        </w:rPr>
                        <w:t>25</w:t>
                      </w:r>
                      <w:r w:rsidRPr="00EB7A31">
                        <w:rPr>
                          <w:color w:val="FF0000"/>
                          <w:sz w:val="16"/>
                          <w:szCs w:val="16"/>
                        </w:rPr>
                        <w:t xml:space="preserve"> – </w:t>
                      </w:r>
                      <w:proofErr w:type="spellStart"/>
                      <w:r w:rsidRPr="00EB7A31">
                        <w:rPr>
                          <w:color w:val="FF0000"/>
                          <w:sz w:val="16"/>
                          <w:szCs w:val="16"/>
                        </w:rPr>
                        <w:t>Vlan</w:t>
                      </w:r>
                      <w:proofErr w:type="spellEnd"/>
                      <w:r w:rsidRPr="00EB7A31">
                        <w:rPr>
                          <w:color w:val="FF0000"/>
                          <w:sz w:val="16"/>
                          <w:szCs w:val="16"/>
                        </w:rPr>
                        <w:t xml:space="preserve"> </w:t>
                      </w:r>
                      <w:r w:rsidRPr="00EB7A31">
                        <w:rPr>
                          <w:color w:val="FF0000"/>
                          <w:sz w:val="16"/>
                          <w:szCs w:val="16"/>
                        </w:rPr>
                        <w:t>1202</w:t>
                      </w:r>
                    </w:p>
                  </w:txbxContent>
                </v:textbox>
                <w10:wrap anchorx="page"/>
              </v:shape>
            </w:pict>
          </mc:Fallback>
        </mc:AlternateContent>
      </w:r>
      <w:r w:rsidR="00EE4C1B">
        <w:rPr>
          <w:rFonts w:asciiTheme="minorHAnsi" w:hAnsiTheme="minorHAnsi" w:cstheme="minorHAnsi"/>
          <w:noProof/>
        </w:rPr>
        <mc:AlternateContent>
          <mc:Choice Requires="wps">
            <w:drawing>
              <wp:anchor distT="0" distB="0" distL="114300" distR="114300" simplePos="0" relativeHeight="251724800" behindDoc="0" locked="0" layoutInCell="1" allowOverlap="1" wp14:anchorId="4F4E142A" wp14:editId="349F1463">
                <wp:simplePos x="0" y="0"/>
                <wp:positionH relativeFrom="column">
                  <wp:posOffset>2199542</wp:posOffset>
                </wp:positionH>
                <wp:positionV relativeFrom="paragraph">
                  <wp:posOffset>618783</wp:posOffset>
                </wp:positionV>
                <wp:extent cx="252046" cy="315058"/>
                <wp:effectExtent l="19050" t="19050" r="15240" b="27940"/>
                <wp:wrapNone/>
                <wp:docPr id="1376" name="Oval 1376"/>
                <wp:cNvGraphicFramePr/>
                <a:graphic xmlns:a="http://schemas.openxmlformats.org/drawingml/2006/main">
                  <a:graphicData uri="http://schemas.microsoft.com/office/word/2010/wordprocessingShape">
                    <wps:wsp>
                      <wps:cNvSpPr/>
                      <wps:spPr>
                        <a:xfrm>
                          <a:off x="0" y="0"/>
                          <a:ext cx="252046" cy="315058"/>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w14:anchorId="3438D7B6" id="Oval 1376" o:spid="_x0000_s1026" style="position:absolute;margin-left:173.2pt;margin-top:48.7pt;width:19.85pt;height:24.8pt;z-index:2517248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" filled="f" strokecolor="red" strokeweight="3pt">
                <v:stroke joinstyle="miter"/>
              </v:oval>
            </w:pict>
          </mc:Fallback>
        </mc:AlternateContent>
      </w:r>
      <w:r w:rsidR="00EE4C1B">
        <w:rPr>
          <w:rFonts w:asciiTheme="minorHAnsi" w:hAnsiTheme="minorHAnsi" w:cstheme="minorHAnsi"/>
          <w:noProof/>
        </w:rPr>
        <mc:AlternateContent>
          <mc:Choice Requires="wps">
            <w:drawing>
              <wp:anchor distT="0" distB="0" distL="114300" distR="114300" simplePos="0" relativeHeight="251722752" behindDoc="0" locked="0" layoutInCell="1" allowOverlap="1" wp14:anchorId="75563F27" wp14:editId="2324FEA1">
                <wp:simplePos x="0" y="0"/>
                <wp:positionH relativeFrom="column">
                  <wp:posOffset>2268407</wp:posOffset>
                </wp:positionH>
                <wp:positionV relativeFrom="paragraph">
                  <wp:posOffset>772582</wp:posOffset>
                </wp:positionV>
                <wp:extent cx="114603" cy="102633"/>
                <wp:effectExtent l="25082" t="32068" r="25083" b="25082"/>
                <wp:wrapNone/>
                <wp:docPr id="26" name="Oval 26"/>
                <wp:cNvGraphicFramePr/>
                <a:graphic xmlns:a="http://schemas.openxmlformats.org/drawingml/2006/main">
                  <a:graphicData uri="http://schemas.microsoft.com/office/word/2010/wordprocessingShape">
                    <wps:wsp>
                      <wps:cNvSpPr/>
                      <wps:spPr>
                        <a:xfrm rot="16577944">
                          <a:off x="0" y="0"/>
                          <a:ext cx="114603" cy="102633"/>
                        </a:xfrm>
                        <a:prstGeom prst="ellipse">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28070F5" id="Oval 26" o:spid="_x0000_s1026" style="position:absolute;margin-left:178.6pt;margin-top:60.85pt;width:9pt;height:8.1pt;rotation:-5485424fd;z-index:251722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" filled="f" strokecolor="#70ad47 [3209]" strokeweight="3pt">
                <v:stroke joinstyle="miter"/>
              </v:oval>
            </w:pict>
          </mc:Fallback>
        </mc:AlternateContent>
      </w:r>
      <w:r w:rsidR="00EE4C1B">
        <w:rPr>
          <w:rFonts w:asciiTheme="minorHAnsi" w:hAnsiTheme="minorHAnsi" w:cstheme="minorHAnsi"/>
          <w:noProof/>
        </w:rPr>
        <mc:AlternateContent>
          <mc:Choice Requires="wps">
            <w:drawing>
              <wp:anchor distT="0" distB="0" distL="114300" distR="114300" simplePos="0" relativeHeight="251720704" behindDoc="0" locked="0" layoutInCell="1" allowOverlap="1" wp14:anchorId="2E4E836F" wp14:editId="269408E2">
                <wp:simplePos x="0" y="0"/>
                <wp:positionH relativeFrom="column">
                  <wp:posOffset>352767</wp:posOffset>
                </wp:positionH>
                <wp:positionV relativeFrom="paragraph">
                  <wp:posOffset>1058105</wp:posOffset>
                </wp:positionV>
                <wp:extent cx="252046" cy="117231"/>
                <wp:effectExtent l="19050" t="19050" r="15240" b="16510"/>
                <wp:wrapNone/>
                <wp:docPr id="24" name="Oval 24"/>
                <wp:cNvGraphicFramePr/>
                <a:graphic xmlns:a="http://schemas.openxmlformats.org/drawingml/2006/main">
                  <a:graphicData uri="http://schemas.microsoft.com/office/word/2010/wordprocessingShape">
                    <wps:wsp>
                      <wps:cNvSpPr/>
                      <wps:spPr>
                        <a:xfrm>
                          <a:off x="0" y="0"/>
                          <a:ext cx="252046" cy="117231"/>
                        </a:xfrm>
                        <a:prstGeom prst="ellipse">
                          <a:avLst/>
                        </a:prstGeom>
                        <a:noFill/>
                        <a:ln w="381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93FAFFE" id="Oval 24" o:spid="_x0000_s1026" style="position:absolute;margin-left:27.8pt;margin-top:83.3pt;width:19.85pt;height:9.25pt;z-index:2517207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" filled="f" strokecolor="red" strokeweight="3pt">
                <v:stroke joinstyle="miter"/>
              </v:oval>
            </w:pict>
          </mc:Fallback>
        </mc:AlternateContent>
      </w:r>
      <w:r w:rsidR="00EE4C1B">
        <w:rPr>
          <w:rFonts w:asciiTheme="minorHAnsi" w:hAnsiTheme="minorHAnsi" w:cstheme="minorHAnsi"/>
          <w:noProof/>
        </w:rPr>
        <mc:AlternateContent>
          <mc:Choice Requires="wps">
            <w:drawing>
              <wp:anchor distT="0" distB="0" distL="114300" distR="114300" simplePos="0" relativeHeight="251718656" behindDoc="0" locked="0" layoutInCell="1" allowOverlap="1" wp14:anchorId="463A866F" wp14:editId="4C0EBC70">
                <wp:simplePos x="0" y="0"/>
                <wp:positionH relativeFrom="column">
                  <wp:posOffset>896669</wp:posOffset>
                </wp:positionH>
                <wp:positionV relativeFrom="paragraph">
                  <wp:posOffset>1073980</wp:posOffset>
                </wp:positionV>
                <wp:extent cx="252046" cy="117231"/>
                <wp:effectExtent l="19050" t="19050" r="15240" b="16510"/>
                <wp:wrapNone/>
                <wp:docPr id="7" name="Oval 7"/>
                <wp:cNvGraphicFramePr/>
                <a:graphic xmlns:a="http://schemas.openxmlformats.org/drawingml/2006/main">
                  <a:graphicData uri="http://schemas.microsoft.com/office/word/2010/wordprocessingShape">
                    <wps:wsp>
                      <wps:cNvSpPr/>
                      <wps:spPr>
                        <a:xfrm>
                          <a:off x="0" y="0"/>
                          <a:ext cx="252046" cy="117231"/>
                        </a:xfrm>
                        <a:prstGeom prst="ellipse">
                          <a:avLst/>
                        </a:prstGeom>
                        <a:noFill/>
                        <a:ln w="38100"/>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02AD850" id="Oval 7" o:spid="_x0000_s1026" style="position:absolute;margin-left:70.6pt;margin-top:84.55pt;width:19.85pt;height:9.25pt;z-index:2517186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" filled="f" strokecolor="#70ad47 [3209]" strokeweight="3pt">
                <v:stroke joinstyle="miter"/>
              </v:oval>
            </w:pict>
          </mc:Fallback>
        </mc:AlternateContent>
      </w:r>
      <w:r w:rsidR="00EE4C1B" w:rsidRPr="00EE4C1B">
        <w:rPr>
          <w:rFonts w:asciiTheme="minorHAnsi" w:hAnsiTheme="minorHAnsi" w:cstheme="minorHAnsi"/>
          <w:noProof/>
        </w:rPr>
        <w:drawing>
          <wp:anchor distT="0" distB="0" distL="114300" distR="114300" simplePos="0" relativeHeight="251717632" behindDoc="0" locked="0" layoutInCell="1" allowOverlap="1" wp14:anchorId="1BA1C5AF" wp14:editId="0D5D0973">
            <wp:simplePos x="0" y="0"/>
            <wp:positionH relativeFrom="margin">
              <wp:align>center</wp:align>
            </wp:positionH>
            <wp:positionV relativeFrom="paragraph">
              <wp:posOffset>222250</wp:posOffset>
            </wp:positionV>
            <wp:extent cx="6580176" cy="3383280"/>
            <wp:effectExtent l="0" t="0" r="0" b="7620"/>
            <wp:wrapNone/>
            <wp:docPr id="5" name="Picture 1">
              <a:extLst xmlns:a="http://schemas.openxmlformats.org/drawingml/2006/main">
                <a:ext uri="{FF2B5EF4-FFF2-40B4-BE49-F238E27FC236}">
                  <a16:creationId xmlns:a16="http://schemas.microsoft.com/office/drawing/2014/main" id="{3078AFEA-E5FB-4136-AE15-EF471840CD9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078AFEA-E5FB-4136-AE15-EF471840CD94}"/>
                        </a:ext>
                      </a:extLst>
                    </pic:cNvPr>
                    <pic:cNvPicPr>
                      <a:picLocks noChangeAspect="1"/>
                    </pic:cNvPicPr>
                  </pic:nvPicPr>
                  <pic:blipFill>
                    <a:blip r:embed="rId42">
                      <a:extLst>
                        <a:ext uri="{28A0092B-C50C-407E-A947-70E740481C1C}">
                          <a14:useLocalDpi xmlns:a14="http://schemas.microsoft.com/office/drawing/2010/main" val="0"/>
                        </a:ext>
                      </a:extLst>
                    </a:blip>
                    <a:stretch>
                      <a:fillRect/>
                    </a:stretch>
                  </pic:blipFill>
                  <pic:spPr>
                    <a:xfrm>
                      <a:off x="0" y="0"/>
                      <a:ext cx="6580176" cy="3383280"/>
                    </a:xfrm>
                    <a:prstGeom prst="rect">
                      <a:avLst/>
                    </a:prstGeom>
                  </pic:spPr>
                </pic:pic>
              </a:graphicData>
            </a:graphic>
          </wp:anchor>
        </w:drawing>
      </w:r>
      <w:r w:rsidR="006D5DF1">
        <w:rPr>
          <w:rFonts w:asciiTheme="minorHAnsi" w:hAnsiTheme="minorHAnsi" w:cstheme="minorHAnsi"/>
        </w:rPr>
        <w:br w:type="page"/>
      </w:r>
    </w:p>
    <w:p w14:paraId="6E2D5B38" w14:textId="13D35B07" w:rsidR="0033107B" w:rsidRDefault="002E3538" w:rsidP="0033107B">
      <w:pPr>
        <w:pStyle w:val="Heading1"/>
        <w:ind w:left="-5"/>
        <w:rPr>
          <w:rFonts w:asciiTheme="minorHAnsi" w:hAnsiTheme="minorHAnsi" w:cstheme="minorHAnsi"/>
          <w:b/>
          <w:bCs/>
          <w:sz w:val="56"/>
          <w:szCs w:val="56"/>
        </w:rPr>
      </w:pPr>
      <w:bookmarkStart w:id="33" w:name="_Toc48407013"/>
      <w:r w:rsidRPr="002E3538">
        <w:rPr>
          <w:rFonts w:asciiTheme="minorHAnsi" w:hAnsiTheme="minorHAnsi" w:cstheme="minorHAnsi"/>
          <w:noProof/>
        </w:rPr>
        <w:lastRenderedPageBreak/>
        <w:drawing>
          <wp:anchor distT="0" distB="0" distL="114300" distR="114300" simplePos="0" relativeHeight="251703296" behindDoc="1" locked="0" layoutInCell="1" allowOverlap="1" wp14:anchorId="74C137BA" wp14:editId="7C1C3551">
            <wp:simplePos x="0" y="0"/>
            <wp:positionH relativeFrom="column">
              <wp:posOffset>-238540</wp:posOffset>
            </wp:positionH>
            <wp:positionV relativeFrom="paragraph">
              <wp:posOffset>470700</wp:posOffset>
            </wp:positionV>
            <wp:extent cx="6089540" cy="6684372"/>
            <wp:effectExtent l="0" t="0" r="6985" b="2540"/>
            <wp:wrapNone/>
            <wp:docPr id="32" name="Picture 5">
              <a:extLst xmlns:a="http://schemas.openxmlformats.org/drawingml/2006/main">
                <a:ext uri="{FF2B5EF4-FFF2-40B4-BE49-F238E27FC236}">
                  <a16:creationId xmlns:a16="http://schemas.microsoft.com/office/drawing/2014/main" id="{8E03D3C1-7831-4DAB-B308-D8942926E1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8E03D3C1-7831-4DAB-B308-D8942926E13E}"/>
                        </a:ext>
                      </a:extLst>
                    </pic:cNvPr>
                    <pic:cNvPicPr>
                      <a:picLocks noChangeAspect="1"/>
                    </pic:cNvPicPr>
                  </pic:nvPicPr>
                  <pic:blipFill rotWithShape="1">
                    <a:blip r:embed="rId43">
                      <a:extLst>
                        <a:ext uri="{28A0092B-C50C-407E-A947-70E740481C1C}">
                          <a14:useLocalDpi xmlns:a14="http://schemas.microsoft.com/office/drawing/2010/main" val="0"/>
                        </a:ext>
                      </a:extLst>
                    </a:blip>
                    <a:srcRect t="5491" b="3912"/>
                    <a:stretch/>
                  </pic:blipFill>
                  <pic:spPr>
                    <a:xfrm>
                      <a:off x="0" y="0"/>
                      <a:ext cx="6089540" cy="6684372"/>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3107B">
        <w:rPr>
          <w:rFonts w:asciiTheme="minorHAnsi" w:hAnsiTheme="minorHAnsi" w:cstheme="minorHAnsi"/>
          <w:b/>
          <w:bCs/>
          <w:sz w:val="56"/>
          <w:szCs w:val="56"/>
        </w:rPr>
        <w:t>Work flow</w:t>
      </w:r>
      <w:bookmarkEnd w:id="33"/>
      <w:proofErr w:type="gramEnd"/>
      <w:r w:rsidR="0033107B">
        <w:rPr>
          <w:rFonts w:asciiTheme="minorHAnsi" w:hAnsiTheme="minorHAnsi" w:cstheme="minorHAnsi"/>
          <w:b/>
          <w:bCs/>
          <w:sz w:val="56"/>
          <w:szCs w:val="56"/>
        </w:rPr>
        <w:t xml:space="preserve"> </w:t>
      </w:r>
    </w:p>
    <w:p w14:paraId="2E57E32D" w14:textId="7CB301B2" w:rsidR="006D5DF1" w:rsidRDefault="006D5DF1" w:rsidP="006D5DF1"/>
    <w:p w14:paraId="7A550D63" w14:textId="2BEF7565" w:rsidR="006D5DF1" w:rsidRDefault="006D5DF1" w:rsidP="006D5DF1"/>
    <w:p w14:paraId="1C7762DC" w14:textId="2B184A1F" w:rsidR="006D5DF1" w:rsidRDefault="006D5DF1" w:rsidP="006D5DF1"/>
    <w:p w14:paraId="5DE04394" w14:textId="7F8D6711" w:rsidR="006D5DF1" w:rsidRDefault="006D5DF1" w:rsidP="006D5DF1"/>
    <w:p w14:paraId="6EB8035D" w14:textId="2466014C" w:rsidR="006D5DF1" w:rsidRDefault="006D5DF1" w:rsidP="006D5DF1"/>
    <w:p w14:paraId="784C737C" w14:textId="27F742B3" w:rsidR="006D5DF1" w:rsidRDefault="006D5DF1" w:rsidP="006D5DF1"/>
    <w:p w14:paraId="53C6A12C" w14:textId="0621EE27" w:rsidR="006D5DF1" w:rsidRDefault="006D5DF1" w:rsidP="006D5DF1"/>
    <w:p w14:paraId="5EBA077D" w14:textId="21BE1E87" w:rsidR="006D5DF1" w:rsidRDefault="006D5DF1" w:rsidP="006D5DF1"/>
    <w:p w14:paraId="15A5EBE6" w14:textId="19579BA4" w:rsidR="006D5DF1" w:rsidRDefault="006D5DF1" w:rsidP="006D5DF1"/>
    <w:p w14:paraId="50FAA830" w14:textId="3B130976" w:rsidR="006D5DF1" w:rsidRDefault="006D5DF1" w:rsidP="006D5DF1"/>
    <w:p w14:paraId="645ECD68" w14:textId="23FAEAF2" w:rsidR="006D5DF1" w:rsidRDefault="006D5DF1" w:rsidP="006D5DF1"/>
    <w:p w14:paraId="6C14096C" w14:textId="57BA6753" w:rsidR="006D5DF1" w:rsidRDefault="006D5DF1" w:rsidP="006D5DF1"/>
    <w:p w14:paraId="251AB4FE" w14:textId="0C9E45F3" w:rsidR="006D5DF1" w:rsidRDefault="006D5DF1" w:rsidP="006D5DF1"/>
    <w:p w14:paraId="2EEE2E4E" w14:textId="02733491" w:rsidR="006D5DF1" w:rsidRDefault="006D5DF1" w:rsidP="006D5DF1"/>
    <w:p w14:paraId="18B44411" w14:textId="56A40C28" w:rsidR="006D5DF1" w:rsidRDefault="006D5DF1" w:rsidP="006D5DF1"/>
    <w:p w14:paraId="6E732C0D" w14:textId="536DE08A" w:rsidR="006D5DF1" w:rsidRDefault="006D5DF1" w:rsidP="006D5DF1"/>
    <w:p w14:paraId="394BE4AD" w14:textId="2F9092D2" w:rsidR="006D5DF1" w:rsidRDefault="006D5DF1" w:rsidP="006D5DF1"/>
    <w:p w14:paraId="585D5130" w14:textId="0F00828C" w:rsidR="006D5DF1" w:rsidRDefault="006D5DF1" w:rsidP="006D5DF1"/>
    <w:p w14:paraId="219CDBC0" w14:textId="19A712A5" w:rsidR="006D5DF1" w:rsidRDefault="006D5DF1" w:rsidP="006D5DF1"/>
    <w:p w14:paraId="3982F8C4" w14:textId="708E5336" w:rsidR="006D5DF1" w:rsidRDefault="006D5DF1" w:rsidP="006D5DF1"/>
    <w:p w14:paraId="1F1B40EB" w14:textId="73964C69" w:rsidR="006D5DF1" w:rsidRDefault="006D5DF1" w:rsidP="006D5DF1"/>
    <w:p w14:paraId="603ACB8A" w14:textId="77777777" w:rsidR="006D5DF1" w:rsidRDefault="006D5DF1">
      <w:pPr>
        <w:spacing w:after="160" w:line="259" w:lineRule="auto"/>
        <w:ind w:left="0" w:firstLine="0"/>
      </w:pPr>
      <w:r>
        <w:br w:type="page"/>
      </w:r>
    </w:p>
    <w:p w14:paraId="04EDED50" w14:textId="21554B69" w:rsidR="002E3538" w:rsidRDefault="002E3538" w:rsidP="002E3538">
      <w:pPr>
        <w:spacing w:after="180" w:line="259" w:lineRule="auto"/>
        <w:ind w:left="0" w:firstLine="0"/>
        <w:rPr>
          <w:rFonts w:asciiTheme="minorHAnsi" w:hAnsiTheme="minorHAnsi" w:cstheme="minorHAnsi"/>
          <w:sz w:val="24"/>
          <w:szCs w:val="24"/>
        </w:rPr>
      </w:pPr>
      <w:r>
        <w:rPr>
          <w:rFonts w:asciiTheme="minorHAnsi" w:hAnsiTheme="minorHAnsi" w:cstheme="minorHAnsi"/>
          <w:sz w:val="24"/>
          <w:szCs w:val="24"/>
        </w:rPr>
        <w:lastRenderedPageBreak/>
        <w:t>The event’s occurring managing our application is as following</w:t>
      </w:r>
      <w:r w:rsidRPr="002E3538">
        <w:rPr>
          <w:rFonts w:asciiTheme="minorHAnsi" w:hAnsiTheme="minorHAnsi" w:cstheme="minorHAnsi"/>
          <w:sz w:val="24"/>
          <w:szCs w:val="24"/>
        </w:rPr>
        <w:t>:</w:t>
      </w:r>
    </w:p>
    <w:p w14:paraId="3F27D815" w14:textId="5F50AFE5" w:rsidR="002E3538" w:rsidRPr="002E3538" w:rsidRDefault="002E3538" w:rsidP="002E3538">
      <w:pPr>
        <w:numPr>
          <w:ilvl w:val="0"/>
          <w:numId w:val="15"/>
        </w:numPr>
        <w:spacing w:after="180" w:line="259" w:lineRule="auto"/>
        <w:rPr>
          <w:rFonts w:asciiTheme="minorHAnsi" w:hAnsiTheme="minorHAnsi" w:cstheme="minorHAnsi"/>
          <w:sz w:val="24"/>
          <w:szCs w:val="24"/>
        </w:rPr>
      </w:pPr>
      <w:r w:rsidRPr="002E3538">
        <w:rPr>
          <w:rFonts w:asciiTheme="minorHAnsi" w:hAnsiTheme="minorHAnsi" w:cstheme="minorHAnsi"/>
          <w:sz w:val="24"/>
          <w:szCs w:val="24"/>
        </w:rPr>
        <w:t xml:space="preserve">A congestion event is </w:t>
      </w:r>
      <w:commentRangeStart w:id="34"/>
      <w:r w:rsidRPr="002E3538">
        <w:rPr>
          <w:rFonts w:asciiTheme="minorHAnsi" w:hAnsiTheme="minorHAnsi" w:cstheme="minorHAnsi"/>
          <w:sz w:val="24"/>
          <w:szCs w:val="24"/>
        </w:rPr>
        <w:t>occurring</w:t>
      </w:r>
      <w:commentRangeEnd w:id="34"/>
      <w:r w:rsidR="00A821B0">
        <w:rPr>
          <w:rStyle w:val="CommentReference"/>
        </w:rPr>
        <w:commentReference w:id="34"/>
      </w:r>
      <w:r w:rsidR="00FF64E0">
        <w:rPr>
          <w:rFonts w:asciiTheme="minorHAnsi" w:hAnsiTheme="minorHAnsi" w:cstheme="minorHAnsi"/>
          <w:sz w:val="24"/>
          <w:szCs w:val="24"/>
        </w:rPr>
        <w:t>. We hard-coded our threshold for congestion to be 3000 on the buffer size.</w:t>
      </w:r>
    </w:p>
    <w:p w14:paraId="76996735" w14:textId="0C1F8285" w:rsidR="002E3538" w:rsidRPr="002E3538" w:rsidRDefault="002E3538" w:rsidP="002E3538">
      <w:pPr>
        <w:numPr>
          <w:ilvl w:val="0"/>
          <w:numId w:val="15"/>
        </w:numPr>
        <w:spacing w:after="180" w:line="259" w:lineRule="auto"/>
        <w:rPr>
          <w:rFonts w:asciiTheme="minorHAnsi" w:hAnsiTheme="minorHAnsi" w:cstheme="minorHAnsi"/>
          <w:sz w:val="24"/>
          <w:szCs w:val="24"/>
        </w:rPr>
      </w:pPr>
      <w:commentRangeStart w:id="35"/>
      <w:r w:rsidRPr="002E3538">
        <w:rPr>
          <w:rFonts w:asciiTheme="minorHAnsi" w:hAnsiTheme="minorHAnsi" w:cstheme="minorHAnsi"/>
          <w:sz w:val="24"/>
          <w:szCs w:val="24"/>
        </w:rPr>
        <w:t>Host</w:t>
      </w:r>
      <w:commentRangeEnd w:id="35"/>
      <w:r w:rsidR="00C83A89">
        <w:rPr>
          <w:rStyle w:val="CommentReference"/>
        </w:rPr>
        <w:commentReference w:id="35"/>
      </w:r>
      <w:r w:rsidRPr="002E3538">
        <w:rPr>
          <w:rFonts w:asciiTheme="minorHAnsi" w:hAnsiTheme="minorHAnsi" w:cstheme="minorHAnsi"/>
          <w:sz w:val="24"/>
          <w:szCs w:val="24"/>
        </w:rPr>
        <w:t xml:space="preserve"> </w:t>
      </w:r>
      <w:r>
        <w:rPr>
          <w:rFonts w:asciiTheme="minorHAnsi" w:hAnsiTheme="minorHAnsi" w:cstheme="minorHAnsi"/>
          <w:sz w:val="24"/>
          <w:szCs w:val="24"/>
        </w:rPr>
        <w:t xml:space="preserve">-side </w:t>
      </w:r>
      <w:r w:rsidRPr="002E3538">
        <w:rPr>
          <w:rFonts w:asciiTheme="minorHAnsi" w:hAnsiTheme="minorHAnsi" w:cstheme="minorHAnsi"/>
          <w:sz w:val="24"/>
          <w:szCs w:val="24"/>
        </w:rPr>
        <w:t>app</w:t>
      </w:r>
      <w:r>
        <w:rPr>
          <w:rFonts w:asciiTheme="minorHAnsi" w:hAnsiTheme="minorHAnsi" w:cstheme="minorHAnsi"/>
          <w:sz w:val="24"/>
          <w:szCs w:val="24"/>
        </w:rPr>
        <w:t xml:space="preserve"> </w:t>
      </w:r>
      <w:r w:rsidRPr="002E3538">
        <w:rPr>
          <w:rFonts w:asciiTheme="minorHAnsi" w:hAnsiTheme="minorHAnsi" w:cstheme="minorHAnsi"/>
          <w:sz w:val="24"/>
          <w:szCs w:val="24"/>
        </w:rPr>
        <w:t>(</w:t>
      </w:r>
      <w:r>
        <w:rPr>
          <w:rFonts w:asciiTheme="minorHAnsi" w:hAnsiTheme="minorHAnsi" w:cstheme="minorHAnsi"/>
          <w:sz w:val="24"/>
          <w:szCs w:val="24"/>
        </w:rPr>
        <w:t>on the traffic generator</w:t>
      </w:r>
      <w:r w:rsidRPr="002E3538">
        <w:rPr>
          <w:rFonts w:asciiTheme="minorHAnsi" w:hAnsiTheme="minorHAnsi" w:cstheme="minorHAnsi"/>
          <w:sz w:val="24"/>
          <w:szCs w:val="24"/>
        </w:rPr>
        <w:t xml:space="preserve">) reports packet loss, causing the user to </w:t>
      </w:r>
      <w:r w:rsidR="00CE06D2">
        <w:rPr>
          <w:rFonts w:asciiTheme="minorHAnsi" w:hAnsiTheme="minorHAnsi" w:cstheme="minorHAnsi"/>
          <w:sz w:val="24"/>
          <w:szCs w:val="24"/>
        </w:rPr>
        <w:t xml:space="preserve">manually </w:t>
      </w:r>
      <w:r w:rsidRPr="002E3538">
        <w:rPr>
          <w:rFonts w:asciiTheme="minorHAnsi" w:hAnsiTheme="minorHAnsi" w:cstheme="minorHAnsi"/>
          <w:sz w:val="24"/>
          <w:szCs w:val="24"/>
        </w:rPr>
        <w:t>activate the debugger on the client side.</w:t>
      </w:r>
    </w:p>
    <w:p w14:paraId="76194454" w14:textId="77777777" w:rsidR="002E3538" w:rsidRPr="002E3538" w:rsidRDefault="002E3538" w:rsidP="002E3538">
      <w:pPr>
        <w:numPr>
          <w:ilvl w:val="0"/>
          <w:numId w:val="15"/>
        </w:numPr>
        <w:spacing w:after="180" w:line="259" w:lineRule="auto"/>
        <w:rPr>
          <w:rFonts w:asciiTheme="minorHAnsi" w:hAnsiTheme="minorHAnsi" w:cstheme="minorHAnsi"/>
          <w:sz w:val="24"/>
          <w:szCs w:val="24"/>
        </w:rPr>
      </w:pPr>
      <w:r w:rsidRPr="002E3538">
        <w:rPr>
          <w:rFonts w:asciiTheme="minorHAnsi" w:hAnsiTheme="minorHAnsi" w:cstheme="minorHAnsi"/>
          <w:sz w:val="24"/>
          <w:szCs w:val="24"/>
        </w:rPr>
        <w:t>The debugger starts marking the packets of the relevant app (</w:t>
      </w:r>
      <w:commentRangeStart w:id="36"/>
      <w:commentRangeStart w:id="37"/>
      <w:r w:rsidRPr="002E3538">
        <w:rPr>
          <w:rFonts w:asciiTheme="minorHAnsi" w:hAnsiTheme="minorHAnsi" w:cstheme="minorHAnsi"/>
          <w:sz w:val="24"/>
          <w:szCs w:val="24"/>
        </w:rPr>
        <w:t xml:space="preserve">1 of </w:t>
      </w:r>
      <w:proofErr w:type="spellStart"/>
      <w:r w:rsidRPr="002E3538">
        <w:rPr>
          <w:rFonts w:asciiTheme="minorHAnsi" w:hAnsiTheme="minorHAnsi" w:cstheme="minorHAnsi"/>
          <w:sz w:val="24"/>
          <w:szCs w:val="24"/>
        </w:rPr>
        <w:t>Xth</w:t>
      </w:r>
      <w:commentRangeEnd w:id="36"/>
      <w:proofErr w:type="spellEnd"/>
      <w:r w:rsidR="00C83A89">
        <w:rPr>
          <w:rStyle w:val="CommentReference"/>
        </w:rPr>
        <w:commentReference w:id="36"/>
      </w:r>
      <w:commentRangeEnd w:id="37"/>
      <w:r w:rsidR="00FF64E0">
        <w:rPr>
          <w:rStyle w:val="CommentReference"/>
        </w:rPr>
        <w:commentReference w:id="37"/>
      </w:r>
      <w:r w:rsidRPr="002E3538">
        <w:rPr>
          <w:rFonts w:asciiTheme="minorHAnsi" w:hAnsiTheme="minorHAnsi" w:cstheme="minorHAnsi"/>
          <w:sz w:val="24"/>
          <w:szCs w:val="24"/>
        </w:rPr>
        <w:t>)</w:t>
      </w:r>
    </w:p>
    <w:p w14:paraId="425F2FE5" w14:textId="22844B34" w:rsidR="002E3538" w:rsidRPr="002E3538" w:rsidRDefault="002E3538" w:rsidP="002E3538">
      <w:pPr>
        <w:numPr>
          <w:ilvl w:val="0"/>
          <w:numId w:val="15"/>
        </w:numPr>
        <w:spacing w:after="180" w:line="259" w:lineRule="auto"/>
        <w:rPr>
          <w:rFonts w:asciiTheme="minorHAnsi" w:hAnsiTheme="minorHAnsi" w:cstheme="minorHAnsi"/>
          <w:sz w:val="24"/>
          <w:szCs w:val="24"/>
        </w:rPr>
      </w:pPr>
      <w:r w:rsidRPr="002E3538">
        <w:rPr>
          <w:rFonts w:asciiTheme="minorHAnsi" w:hAnsiTheme="minorHAnsi" w:cstheme="minorHAnsi"/>
          <w:sz w:val="24"/>
          <w:szCs w:val="24"/>
        </w:rPr>
        <w:t>The marked packet</w:t>
      </w:r>
      <w:r>
        <w:rPr>
          <w:rFonts w:asciiTheme="minorHAnsi" w:hAnsiTheme="minorHAnsi" w:cstheme="minorHAnsi"/>
          <w:sz w:val="24"/>
          <w:szCs w:val="24"/>
        </w:rPr>
        <w:t xml:space="preserve"> </w:t>
      </w:r>
      <w:r w:rsidRPr="002E3538">
        <w:rPr>
          <w:rFonts w:asciiTheme="minorHAnsi" w:hAnsiTheme="minorHAnsi" w:cstheme="minorHAnsi"/>
          <w:sz w:val="24"/>
          <w:szCs w:val="24"/>
        </w:rPr>
        <w:t>(</w:t>
      </w:r>
      <w:r>
        <w:rPr>
          <w:rFonts w:asciiTheme="minorHAnsi" w:hAnsiTheme="minorHAnsi" w:cstheme="minorHAnsi"/>
          <w:sz w:val="24"/>
          <w:szCs w:val="24"/>
        </w:rPr>
        <w:t>green squares</w:t>
      </w:r>
      <w:r w:rsidRPr="002E3538">
        <w:rPr>
          <w:rFonts w:asciiTheme="minorHAnsi" w:hAnsiTheme="minorHAnsi" w:cstheme="minorHAnsi"/>
          <w:sz w:val="24"/>
          <w:szCs w:val="24"/>
        </w:rPr>
        <w:t xml:space="preserve">) reaches the </w:t>
      </w:r>
      <w:r>
        <w:rPr>
          <w:rFonts w:asciiTheme="minorHAnsi" w:hAnsiTheme="minorHAnsi" w:cstheme="minorHAnsi"/>
          <w:sz w:val="24"/>
          <w:szCs w:val="24"/>
        </w:rPr>
        <w:t xml:space="preserve">spectrum-2 </w:t>
      </w:r>
      <w:r w:rsidRPr="002E3538">
        <w:rPr>
          <w:rFonts w:asciiTheme="minorHAnsi" w:hAnsiTheme="minorHAnsi" w:cstheme="minorHAnsi"/>
          <w:sz w:val="24"/>
          <w:szCs w:val="24"/>
        </w:rPr>
        <w:t xml:space="preserve">switch, which matches </w:t>
      </w:r>
      <w:r>
        <w:rPr>
          <w:rFonts w:asciiTheme="minorHAnsi" w:hAnsiTheme="minorHAnsi" w:cstheme="minorHAnsi"/>
          <w:sz w:val="24"/>
          <w:szCs w:val="24"/>
        </w:rPr>
        <w:t>i</w:t>
      </w:r>
      <w:r w:rsidRPr="002E3538">
        <w:rPr>
          <w:rFonts w:asciiTheme="minorHAnsi" w:hAnsiTheme="minorHAnsi" w:cstheme="minorHAnsi"/>
          <w:sz w:val="24"/>
          <w:szCs w:val="24"/>
        </w:rPr>
        <w:t xml:space="preserve">t according to the DSCP </w:t>
      </w:r>
      <w:commentRangeStart w:id="38"/>
      <w:commentRangeStart w:id="39"/>
      <w:r w:rsidRPr="002E3538">
        <w:rPr>
          <w:rFonts w:asciiTheme="minorHAnsi" w:hAnsiTheme="minorHAnsi" w:cstheme="minorHAnsi"/>
          <w:sz w:val="24"/>
          <w:szCs w:val="24"/>
        </w:rPr>
        <w:t>value</w:t>
      </w:r>
      <w:commentRangeEnd w:id="38"/>
      <w:r w:rsidR="00C83A89">
        <w:rPr>
          <w:rStyle w:val="CommentReference"/>
        </w:rPr>
        <w:commentReference w:id="38"/>
      </w:r>
      <w:commentRangeEnd w:id="39"/>
      <w:r w:rsidR="000E0564">
        <w:rPr>
          <w:rStyle w:val="CommentReference"/>
        </w:rPr>
        <w:commentReference w:id="39"/>
      </w:r>
      <w:r w:rsidRPr="002E3538">
        <w:rPr>
          <w:rFonts w:asciiTheme="minorHAnsi" w:hAnsiTheme="minorHAnsi" w:cstheme="minorHAnsi"/>
          <w:sz w:val="24"/>
          <w:szCs w:val="24"/>
        </w:rPr>
        <w:t>. Every matched packet is copied, encapsulated</w:t>
      </w:r>
      <w:r>
        <w:rPr>
          <w:rFonts w:asciiTheme="minorHAnsi" w:hAnsiTheme="minorHAnsi" w:cstheme="minorHAnsi"/>
          <w:sz w:val="24"/>
          <w:szCs w:val="24"/>
        </w:rPr>
        <w:t xml:space="preserve"> </w:t>
      </w:r>
      <w:r w:rsidRPr="002E3538">
        <w:rPr>
          <w:rFonts w:asciiTheme="minorHAnsi" w:hAnsiTheme="minorHAnsi" w:cstheme="minorHAnsi"/>
          <w:sz w:val="24"/>
          <w:szCs w:val="24"/>
        </w:rPr>
        <w:t>(</w:t>
      </w:r>
      <w:r>
        <w:rPr>
          <w:rFonts w:asciiTheme="minorHAnsi" w:hAnsiTheme="minorHAnsi" w:cstheme="minorHAnsi"/>
          <w:sz w:val="24"/>
          <w:szCs w:val="24"/>
        </w:rPr>
        <w:t xml:space="preserve">by GRE with ERSPAN </w:t>
      </w:r>
      <w:commentRangeStart w:id="40"/>
      <w:r>
        <w:rPr>
          <w:rFonts w:asciiTheme="minorHAnsi" w:hAnsiTheme="minorHAnsi" w:cstheme="minorHAnsi"/>
          <w:sz w:val="24"/>
          <w:szCs w:val="24"/>
        </w:rPr>
        <w:t>header</w:t>
      </w:r>
      <w:commentRangeEnd w:id="40"/>
      <w:r w:rsidR="00A821B0">
        <w:rPr>
          <w:rStyle w:val="CommentReference"/>
        </w:rPr>
        <w:commentReference w:id="40"/>
      </w:r>
      <w:r w:rsidR="00062460">
        <w:rPr>
          <w:rFonts w:asciiTheme="minorHAnsi" w:hAnsiTheme="minorHAnsi" w:cstheme="minorHAnsi"/>
          <w:sz w:val="24"/>
          <w:szCs w:val="24"/>
        </w:rPr>
        <w:t>, and additional metadata</w:t>
      </w:r>
      <w:r w:rsidRPr="002E3538">
        <w:rPr>
          <w:rFonts w:asciiTheme="minorHAnsi" w:hAnsiTheme="minorHAnsi" w:cstheme="minorHAnsi"/>
          <w:sz w:val="24"/>
          <w:szCs w:val="24"/>
        </w:rPr>
        <w:t xml:space="preserve">), and mirrored to the collector. </w:t>
      </w:r>
    </w:p>
    <w:p w14:paraId="58BD34E3" w14:textId="77777777" w:rsidR="002E3538" w:rsidRPr="002E3538" w:rsidRDefault="002E3538" w:rsidP="002E3538">
      <w:pPr>
        <w:numPr>
          <w:ilvl w:val="0"/>
          <w:numId w:val="15"/>
        </w:numPr>
        <w:spacing w:after="180" w:line="259" w:lineRule="auto"/>
        <w:rPr>
          <w:rFonts w:asciiTheme="minorHAnsi" w:hAnsiTheme="minorHAnsi" w:cstheme="minorHAnsi"/>
          <w:sz w:val="24"/>
          <w:szCs w:val="24"/>
        </w:rPr>
      </w:pPr>
      <w:r w:rsidRPr="002E3538">
        <w:rPr>
          <w:rFonts w:asciiTheme="minorHAnsi" w:hAnsiTheme="minorHAnsi" w:cstheme="minorHAnsi"/>
          <w:sz w:val="24"/>
          <w:szCs w:val="24"/>
        </w:rPr>
        <w:t>The collector uses this information to identify the user’s 5-tuple.</w:t>
      </w:r>
    </w:p>
    <w:p w14:paraId="6DA2DA5A" w14:textId="25909DBC" w:rsidR="002E3538" w:rsidRPr="002E3538" w:rsidRDefault="002E3538" w:rsidP="002E3538">
      <w:pPr>
        <w:numPr>
          <w:ilvl w:val="0"/>
          <w:numId w:val="15"/>
        </w:numPr>
        <w:spacing w:after="180" w:line="259" w:lineRule="auto"/>
        <w:rPr>
          <w:rFonts w:asciiTheme="minorHAnsi" w:hAnsiTheme="minorHAnsi" w:cstheme="minorHAnsi"/>
          <w:sz w:val="24"/>
          <w:szCs w:val="24"/>
        </w:rPr>
      </w:pPr>
      <w:r w:rsidRPr="002E3538">
        <w:rPr>
          <w:rFonts w:asciiTheme="minorHAnsi" w:hAnsiTheme="minorHAnsi" w:cstheme="minorHAnsi"/>
          <w:sz w:val="24"/>
          <w:szCs w:val="24"/>
        </w:rPr>
        <w:t xml:space="preserve">The collector dynamically adds a match-action using P4RT </w:t>
      </w:r>
      <w:proofErr w:type="gramStart"/>
      <w:r w:rsidRPr="002E3538">
        <w:rPr>
          <w:rFonts w:asciiTheme="minorHAnsi" w:hAnsiTheme="minorHAnsi" w:cstheme="minorHAnsi"/>
          <w:sz w:val="24"/>
          <w:szCs w:val="24"/>
        </w:rPr>
        <w:t>in order to</w:t>
      </w:r>
      <w:proofErr w:type="gramEnd"/>
      <w:r w:rsidRPr="002E3538">
        <w:rPr>
          <w:rFonts w:asciiTheme="minorHAnsi" w:hAnsiTheme="minorHAnsi" w:cstheme="minorHAnsi"/>
          <w:sz w:val="24"/>
          <w:szCs w:val="24"/>
        </w:rPr>
        <w:t xml:space="preserve"> match the congested traffic (by egress </w:t>
      </w:r>
      <w:commentRangeStart w:id="41"/>
      <w:commentRangeStart w:id="42"/>
      <w:r w:rsidRPr="002E3538">
        <w:rPr>
          <w:rFonts w:asciiTheme="minorHAnsi" w:hAnsiTheme="minorHAnsi" w:cstheme="minorHAnsi"/>
          <w:sz w:val="24"/>
          <w:szCs w:val="24"/>
        </w:rPr>
        <w:t>port</w:t>
      </w:r>
      <w:commentRangeEnd w:id="41"/>
      <w:r w:rsidR="00A821B0">
        <w:rPr>
          <w:rStyle w:val="CommentReference"/>
        </w:rPr>
        <w:commentReference w:id="41"/>
      </w:r>
      <w:commentRangeEnd w:id="42"/>
      <w:r w:rsidR="00062460">
        <w:rPr>
          <w:rStyle w:val="CommentReference"/>
        </w:rPr>
        <w:commentReference w:id="42"/>
      </w:r>
      <w:r w:rsidRPr="002E3538">
        <w:rPr>
          <w:rFonts w:asciiTheme="minorHAnsi" w:hAnsiTheme="minorHAnsi" w:cstheme="minorHAnsi"/>
          <w:sz w:val="24"/>
          <w:szCs w:val="24"/>
        </w:rPr>
        <w:t>)</w:t>
      </w:r>
      <w:ins w:id="43" w:author="Itzik Ashkenazi" w:date="2020-08-17T15:26:00Z">
        <w:r w:rsidR="00A821B0">
          <w:rPr>
            <w:rFonts w:asciiTheme="minorHAnsi" w:hAnsiTheme="minorHAnsi" w:cstheme="minorHAnsi"/>
            <w:sz w:val="24"/>
            <w:szCs w:val="24"/>
          </w:rPr>
          <w:t>.</w:t>
        </w:r>
      </w:ins>
    </w:p>
    <w:p w14:paraId="4CDA8720" w14:textId="3A608DBC" w:rsidR="006D5DF1" w:rsidRPr="00FF64E0" w:rsidRDefault="002E3538" w:rsidP="00FF64E0">
      <w:pPr>
        <w:numPr>
          <w:ilvl w:val="0"/>
          <w:numId w:val="15"/>
        </w:numPr>
        <w:spacing w:after="180" w:line="259" w:lineRule="auto"/>
        <w:rPr>
          <w:rFonts w:asciiTheme="minorHAnsi" w:hAnsiTheme="minorHAnsi" w:cstheme="minorHAnsi"/>
          <w:sz w:val="24"/>
          <w:szCs w:val="24"/>
        </w:rPr>
      </w:pPr>
      <w:r w:rsidRPr="002E3538">
        <w:rPr>
          <w:rFonts w:asciiTheme="minorHAnsi" w:hAnsiTheme="minorHAnsi" w:cstheme="minorHAnsi"/>
          <w:sz w:val="24"/>
          <w:szCs w:val="24"/>
        </w:rPr>
        <w:t>The collector uses the information to differentiate the user’s flow from the congesting flow</w:t>
      </w:r>
    </w:p>
    <w:p w14:paraId="588F7918" w14:textId="767EB2DC" w:rsidR="002E3538" w:rsidRDefault="002E3538" w:rsidP="002E3538">
      <w:pPr>
        <w:numPr>
          <w:ilvl w:val="0"/>
          <w:numId w:val="15"/>
        </w:numPr>
        <w:spacing w:after="180" w:line="259" w:lineRule="auto"/>
        <w:rPr>
          <w:rFonts w:asciiTheme="minorHAnsi" w:hAnsiTheme="minorHAnsi" w:cstheme="minorHAnsi"/>
          <w:sz w:val="24"/>
          <w:szCs w:val="24"/>
        </w:rPr>
      </w:pPr>
      <w:r>
        <w:rPr>
          <w:noProof/>
        </w:rPr>
        <w:drawing>
          <wp:anchor distT="0" distB="0" distL="114300" distR="114300" simplePos="0" relativeHeight="251706368" behindDoc="0" locked="0" layoutInCell="1" allowOverlap="1" wp14:anchorId="7A7043B6" wp14:editId="6D52C530">
            <wp:simplePos x="0" y="0"/>
            <wp:positionH relativeFrom="margin">
              <wp:posOffset>333424</wp:posOffset>
            </wp:positionH>
            <wp:positionV relativeFrom="paragraph">
              <wp:posOffset>355453</wp:posOffset>
            </wp:positionV>
            <wp:extent cx="5716905" cy="3752850"/>
            <wp:effectExtent l="0" t="0" r="0" b="0"/>
            <wp:wrapSquare wrapText="bothSides"/>
            <wp:docPr id="37" name="Picture 37" descr="Operations Workflow Management - Cf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Operations Workflow Management - Cflow"/>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16905" cy="3752850"/>
                    </a:xfrm>
                    <a:prstGeom prst="rect">
                      <a:avLst/>
                    </a:prstGeom>
                    <a:noFill/>
                    <a:ln>
                      <a:noFill/>
                    </a:ln>
                  </pic:spPr>
                </pic:pic>
              </a:graphicData>
            </a:graphic>
          </wp:anchor>
        </w:drawing>
      </w:r>
      <w:r w:rsidRPr="002E3538">
        <w:rPr>
          <w:rFonts w:asciiTheme="minorHAnsi" w:hAnsiTheme="minorHAnsi" w:cstheme="minorHAnsi"/>
          <w:sz w:val="24"/>
          <w:szCs w:val="24"/>
        </w:rPr>
        <w:t>The collector presents the information to the user</w:t>
      </w:r>
      <w:r>
        <w:rPr>
          <w:rFonts w:asciiTheme="minorHAnsi" w:hAnsiTheme="minorHAnsi" w:cstheme="minorHAnsi"/>
          <w:sz w:val="24"/>
          <w:szCs w:val="24"/>
        </w:rPr>
        <w:t xml:space="preserve"> </w:t>
      </w:r>
      <w:r w:rsidRPr="002E3538">
        <w:rPr>
          <w:rFonts w:asciiTheme="minorHAnsi" w:hAnsiTheme="minorHAnsi" w:cstheme="minorHAnsi"/>
          <w:sz w:val="24"/>
          <w:szCs w:val="24"/>
        </w:rPr>
        <w:t>(</w:t>
      </w:r>
      <w:r>
        <w:rPr>
          <w:rFonts w:asciiTheme="minorHAnsi" w:hAnsiTheme="minorHAnsi" w:cstheme="minorHAnsi"/>
          <w:sz w:val="24"/>
          <w:szCs w:val="24"/>
        </w:rPr>
        <w:t xml:space="preserve">with a </w:t>
      </w:r>
      <w:commentRangeStart w:id="44"/>
      <w:commentRangeStart w:id="45"/>
      <w:commentRangeStart w:id="46"/>
      <w:r>
        <w:rPr>
          <w:rFonts w:asciiTheme="minorHAnsi" w:hAnsiTheme="minorHAnsi" w:cstheme="minorHAnsi"/>
          <w:sz w:val="24"/>
          <w:szCs w:val="24"/>
        </w:rPr>
        <w:t>GUI</w:t>
      </w:r>
      <w:commentRangeEnd w:id="44"/>
      <w:r w:rsidR="00A821B0">
        <w:rPr>
          <w:rStyle w:val="CommentReference"/>
        </w:rPr>
        <w:commentReference w:id="44"/>
      </w:r>
      <w:commentRangeEnd w:id="45"/>
      <w:r w:rsidR="00CE06D2">
        <w:rPr>
          <w:rStyle w:val="CommentReference"/>
        </w:rPr>
        <w:commentReference w:id="45"/>
      </w:r>
      <w:commentRangeEnd w:id="46"/>
      <w:r w:rsidR="00CE06D2">
        <w:rPr>
          <w:rStyle w:val="CommentReference"/>
        </w:rPr>
        <w:commentReference w:id="46"/>
      </w:r>
      <w:r w:rsidRPr="002E3538">
        <w:rPr>
          <w:rFonts w:asciiTheme="minorHAnsi" w:hAnsiTheme="minorHAnsi" w:cstheme="minorHAnsi"/>
          <w:sz w:val="24"/>
          <w:szCs w:val="24"/>
        </w:rPr>
        <w:t>)</w:t>
      </w:r>
    </w:p>
    <w:p w14:paraId="2C2B31F6" w14:textId="77777777" w:rsidR="006D5DF1" w:rsidRDefault="006D5DF1" w:rsidP="006D5DF1">
      <w:pPr>
        <w:pStyle w:val="ListParagraph"/>
        <w:rPr>
          <w:rFonts w:asciiTheme="minorHAnsi" w:hAnsiTheme="minorHAnsi" w:cstheme="minorHAnsi"/>
          <w:sz w:val="24"/>
          <w:szCs w:val="24"/>
        </w:rPr>
      </w:pPr>
    </w:p>
    <w:p w14:paraId="7F84DF17" w14:textId="77777777" w:rsidR="004F2109" w:rsidRPr="00FA33C9" w:rsidRDefault="00517646" w:rsidP="006D5DF1">
      <w:pPr>
        <w:pStyle w:val="Heading1"/>
        <w:ind w:left="0" w:firstLine="0"/>
        <w:rPr>
          <w:rFonts w:asciiTheme="minorHAnsi" w:hAnsiTheme="minorHAnsi" w:cstheme="minorHAnsi"/>
          <w:b/>
          <w:bCs/>
          <w:sz w:val="56"/>
          <w:szCs w:val="56"/>
        </w:rPr>
      </w:pPr>
      <w:bookmarkStart w:id="47" w:name="_Toc48407014"/>
      <w:r w:rsidRPr="00FA33C9">
        <w:rPr>
          <w:rFonts w:asciiTheme="minorHAnsi" w:hAnsiTheme="minorHAnsi" w:cstheme="minorHAnsi"/>
          <w:b/>
          <w:bCs/>
          <w:sz w:val="56"/>
          <w:szCs w:val="56"/>
        </w:rPr>
        <w:lastRenderedPageBreak/>
        <w:t>Results</w:t>
      </w:r>
      <w:bookmarkEnd w:id="47"/>
      <w:r w:rsidRPr="00FA33C9">
        <w:rPr>
          <w:rFonts w:asciiTheme="minorHAnsi" w:hAnsiTheme="minorHAnsi" w:cstheme="minorHAnsi"/>
          <w:b/>
          <w:bCs/>
          <w:sz w:val="56"/>
          <w:szCs w:val="56"/>
        </w:rPr>
        <w:t xml:space="preserve"> </w:t>
      </w:r>
    </w:p>
    <w:p w14:paraId="276F787B" w14:textId="7EAB84FE" w:rsidR="004F2109" w:rsidRPr="00D15609" w:rsidRDefault="004F2109" w:rsidP="00D15609">
      <w:pPr>
        <w:pStyle w:val="Heading3"/>
        <w:ind w:left="-5"/>
        <w:rPr>
          <w:rFonts w:asciiTheme="minorHAnsi" w:hAnsiTheme="minorHAnsi" w:cstheme="minorHAnsi"/>
          <w:color w:val="B965A7"/>
          <w:sz w:val="40"/>
          <w:szCs w:val="40"/>
        </w:rPr>
      </w:pPr>
    </w:p>
    <w:p w14:paraId="47D022BA" w14:textId="32CB0B3C" w:rsidR="0033107B" w:rsidRPr="0033107B" w:rsidRDefault="0033107B" w:rsidP="00D15609">
      <w:pPr>
        <w:pStyle w:val="Heading3"/>
        <w:ind w:left="-5"/>
        <w:rPr>
          <w:rFonts w:asciiTheme="minorHAnsi" w:hAnsiTheme="minorHAnsi" w:cstheme="minorHAnsi"/>
          <w:color w:val="B965A7"/>
          <w:sz w:val="40"/>
          <w:szCs w:val="40"/>
        </w:rPr>
      </w:pPr>
      <w:bookmarkStart w:id="48" w:name="_Toc48407015"/>
      <w:r w:rsidRPr="00D15609">
        <w:rPr>
          <w:rFonts w:asciiTheme="minorHAnsi" w:hAnsiTheme="minorHAnsi" w:cstheme="minorHAnsi"/>
          <w:noProof/>
          <w:color w:val="B965A7"/>
          <w:sz w:val="40"/>
          <w:szCs w:val="40"/>
        </w:rPr>
        <w:drawing>
          <wp:anchor distT="0" distB="0" distL="114300" distR="114300" simplePos="0" relativeHeight="251694080" behindDoc="0" locked="0" layoutInCell="1" allowOverlap="1" wp14:anchorId="11B5FEFB" wp14:editId="327AD9A2">
            <wp:simplePos x="0" y="0"/>
            <wp:positionH relativeFrom="margin">
              <wp:align>right</wp:align>
            </wp:positionH>
            <wp:positionV relativeFrom="paragraph">
              <wp:posOffset>434202</wp:posOffset>
            </wp:positionV>
            <wp:extent cx="6187440" cy="3731895"/>
            <wp:effectExtent l="0" t="0" r="3810" b="1905"/>
            <wp:wrapSquare wrapText="bothSides"/>
            <wp:docPr id="2" name="Picture 1">
              <a:extLst xmlns:a="http://schemas.openxmlformats.org/drawingml/2006/main">
                <a:ext uri="{FF2B5EF4-FFF2-40B4-BE49-F238E27FC236}">
                  <a16:creationId xmlns:a16="http://schemas.microsoft.com/office/drawing/2014/main" id="{3398158F-DBBF-4AFB-AD1F-F8759B33E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3398158F-DBBF-4AFB-AD1F-F8759B33E421}"/>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6187440" cy="3731895"/>
                    </a:xfrm>
                    <a:prstGeom prst="rect">
                      <a:avLst/>
                    </a:prstGeom>
                  </pic:spPr>
                </pic:pic>
              </a:graphicData>
            </a:graphic>
          </wp:anchor>
        </w:drawing>
      </w:r>
      <w:r w:rsidRPr="0033107B">
        <w:rPr>
          <w:rFonts w:asciiTheme="minorHAnsi" w:hAnsiTheme="minorHAnsi" w:cstheme="minorHAnsi"/>
          <w:color w:val="B965A7"/>
          <w:sz w:val="40"/>
          <w:szCs w:val="40"/>
        </w:rPr>
        <w:t>The GUI</w:t>
      </w:r>
      <w:bookmarkEnd w:id="48"/>
    </w:p>
    <w:p w14:paraId="7AE9F2D3" w14:textId="2DFBF7B7" w:rsidR="00FA33C9" w:rsidRDefault="00FA33C9" w:rsidP="0033107B">
      <w:pPr>
        <w:spacing w:after="0" w:line="259" w:lineRule="auto"/>
        <w:ind w:left="0" w:firstLine="0"/>
        <w:rPr>
          <w:rFonts w:asciiTheme="minorHAnsi" w:hAnsiTheme="minorHAnsi" w:cstheme="minorHAnsi"/>
        </w:rPr>
      </w:pPr>
    </w:p>
    <w:p w14:paraId="7A2078AF" w14:textId="77777777" w:rsidR="0033107B" w:rsidRPr="0033107B" w:rsidRDefault="0033107B" w:rsidP="0033107B">
      <w:pPr>
        <w:spacing w:after="0" w:line="259" w:lineRule="auto"/>
        <w:ind w:left="-111" w:firstLine="0"/>
        <w:rPr>
          <w:rFonts w:asciiTheme="minorHAnsi" w:hAnsiTheme="minorHAnsi" w:cstheme="minorHAnsi"/>
          <w:sz w:val="24"/>
          <w:szCs w:val="24"/>
        </w:rPr>
      </w:pPr>
      <w:r w:rsidRPr="0033107B">
        <w:rPr>
          <w:rFonts w:asciiTheme="minorHAnsi" w:hAnsiTheme="minorHAnsi" w:cstheme="minorHAnsi"/>
          <w:sz w:val="24"/>
          <w:szCs w:val="24"/>
        </w:rPr>
        <w:t xml:space="preserve">This is our final product.  Once the congestion was spotted and packets were marked, the user can activate the GUI to see all the wanted information. </w:t>
      </w:r>
    </w:p>
    <w:p w14:paraId="4AC2C603" w14:textId="1A6F5620" w:rsidR="0033107B" w:rsidRPr="0033107B" w:rsidRDefault="0033107B" w:rsidP="0033107B">
      <w:pPr>
        <w:spacing w:after="0" w:line="259" w:lineRule="auto"/>
        <w:ind w:left="-111" w:firstLine="0"/>
        <w:rPr>
          <w:rFonts w:asciiTheme="minorHAnsi" w:hAnsiTheme="minorHAnsi" w:cstheme="minorHAnsi"/>
          <w:sz w:val="24"/>
          <w:szCs w:val="24"/>
        </w:rPr>
      </w:pPr>
      <w:r w:rsidRPr="0033107B">
        <w:rPr>
          <w:rFonts w:asciiTheme="minorHAnsi" w:hAnsiTheme="minorHAnsi" w:cstheme="minorHAnsi"/>
          <w:sz w:val="24"/>
          <w:szCs w:val="24"/>
        </w:rPr>
        <w:t xml:space="preserve">The </w:t>
      </w:r>
      <w:r>
        <w:rPr>
          <w:rFonts w:asciiTheme="minorHAnsi" w:hAnsiTheme="minorHAnsi" w:cstheme="minorHAnsi"/>
          <w:sz w:val="24"/>
          <w:szCs w:val="24"/>
        </w:rPr>
        <w:t>GUI</w:t>
      </w:r>
      <w:r w:rsidRPr="0033107B">
        <w:rPr>
          <w:rFonts w:asciiTheme="minorHAnsi" w:hAnsiTheme="minorHAnsi" w:cstheme="minorHAnsi"/>
          <w:sz w:val="24"/>
          <w:szCs w:val="24"/>
        </w:rPr>
        <w:t xml:space="preserve"> is written in python and gives the user the ability to get the relevant info</w:t>
      </w:r>
      <w:r>
        <w:rPr>
          <w:rFonts w:asciiTheme="minorHAnsi" w:hAnsiTheme="minorHAnsi" w:cstheme="minorHAnsi"/>
          <w:sz w:val="24"/>
          <w:szCs w:val="24"/>
        </w:rPr>
        <w:t>rmation</w:t>
      </w:r>
    </w:p>
    <w:p w14:paraId="2D33456C" w14:textId="760B8881" w:rsidR="0033107B" w:rsidRPr="0033107B" w:rsidRDefault="0033107B" w:rsidP="0033107B">
      <w:pPr>
        <w:pStyle w:val="ListParagraph"/>
        <w:numPr>
          <w:ilvl w:val="0"/>
          <w:numId w:val="11"/>
        </w:numPr>
        <w:spacing w:after="0" w:line="259" w:lineRule="auto"/>
        <w:rPr>
          <w:rFonts w:asciiTheme="minorHAnsi" w:hAnsiTheme="minorHAnsi" w:cstheme="minorHAnsi"/>
          <w:sz w:val="24"/>
          <w:szCs w:val="24"/>
        </w:rPr>
      </w:pPr>
      <w:r>
        <w:rPr>
          <w:rFonts w:asciiTheme="minorHAnsi" w:hAnsiTheme="minorHAnsi" w:cstheme="minorHAnsi"/>
          <w:sz w:val="24"/>
          <w:szCs w:val="24"/>
        </w:rPr>
        <w:t>S</w:t>
      </w:r>
      <w:r w:rsidRPr="0033107B">
        <w:rPr>
          <w:rFonts w:asciiTheme="minorHAnsi" w:hAnsiTheme="minorHAnsi" w:cstheme="minorHAnsi"/>
          <w:sz w:val="24"/>
          <w:szCs w:val="24"/>
        </w:rPr>
        <w:t>how user path: Displays the user’s 5-tuple (not the congesting flow)</w:t>
      </w:r>
    </w:p>
    <w:p w14:paraId="22FAFC07" w14:textId="000C3A49" w:rsidR="0033107B" w:rsidRPr="0033107B" w:rsidRDefault="0033107B" w:rsidP="0033107B">
      <w:pPr>
        <w:pStyle w:val="ListParagraph"/>
        <w:numPr>
          <w:ilvl w:val="0"/>
          <w:numId w:val="11"/>
        </w:numPr>
        <w:spacing w:after="0" w:line="259" w:lineRule="auto"/>
        <w:rPr>
          <w:rFonts w:asciiTheme="minorHAnsi" w:hAnsiTheme="minorHAnsi" w:cstheme="minorHAnsi"/>
          <w:sz w:val="24"/>
          <w:szCs w:val="24"/>
        </w:rPr>
      </w:pPr>
      <w:r>
        <w:rPr>
          <w:rFonts w:asciiTheme="minorHAnsi" w:hAnsiTheme="minorHAnsi" w:cstheme="minorHAnsi"/>
          <w:sz w:val="24"/>
          <w:szCs w:val="24"/>
        </w:rPr>
        <w:t>A</w:t>
      </w:r>
      <w:r w:rsidRPr="0033107B">
        <w:rPr>
          <w:rFonts w:asciiTheme="minorHAnsi" w:hAnsiTheme="minorHAnsi" w:cstheme="minorHAnsi"/>
          <w:sz w:val="24"/>
          <w:szCs w:val="24"/>
        </w:rPr>
        <w:t xml:space="preserve">nalyze congestion: </w:t>
      </w:r>
      <w:r>
        <w:rPr>
          <w:rFonts w:asciiTheme="minorHAnsi" w:hAnsiTheme="minorHAnsi" w:cstheme="minorHAnsi"/>
          <w:sz w:val="24"/>
          <w:szCs w:val="24"/>
        </w:rPr>
        <w:t>I</w:t>
      </w:r>
      <w:r w:rsidRPr="0033107B">
        <w:rPr>
          <w:rFonts w:asciiTheme="minorHAnsi" w:hAnsiTheme="minorHAnsi" w:cstheme="minorHAnsi"/>
          <w:sz w:val="24"/>
          <w:szCs w:val="24"/>
        </w:rPr>
        <w:t>f the program identifies a congested port, this button uses P4Runtim</w:t>
      </w:r>
      <w:r>
        <w:rPr>
          <w:rFonts w:asciiTheme="minorHAnsi" w:hAnsiTheme="minorHAnsi" w:cstheme="minorHAnsi"/>
          <w:sz w:val="24"/>
          <w:szCs w:val="24"/>
        </w:rPr>
        <w:t>e</w:t>
      </w:r>
      <w:r w:rsidRPr="0033107B">
        <w:rPr>
          <w:rFonts w:asciiTheme="minorHAnsi" w:hAnsiTheme="minorHAnsi" w:cstheme="minorHAnsi"/>
          <w:sz w:val="24"/>
          <w:szCs w:val="24"/>
        </w:rPr>
        <w:t xml:space="preserve"> to add a table entry that matches dynamically on the congested port specifically</w:t>
      </w:r>
    </w:p>
    <w:p w14:paraId="11A37070" w14:textId="3C56C299" w:rsidR="0033107B" w:rsidRPr="0033107B" w:rsidRDefault="0033107B" w:rsidP="0033107B">
      <w:pPr>
        <w:pStyle w:val="ListParagraph"/>
        <w:numPr>
          <w:ilvl w:val="0"/>
          <w:numId w:val="11"/>
        </w:numPr>
        <w:spacing w:after="0" w:line="259" w:lineRule="auto"/>
        <w:rPr>
          <w:rFonts w:asciiTheme="minorHAnsi" w:hAnsiTheme="minorHAnsi" w:cstheme="minorHAnsi"/>
          <w:sz w:val="24"/>
          <w:szCs w:val="24"/>
        </w:rPr>
      </w:pPr>
      <w:r>
        <w:rPr>
          <w:rFonts w:asciiTheme="minorHAnsi" w:hAnsiTheme="minorHAnsi" w:cstheme="minorHAnsi"/>
          <w:sz w:val="24"/>
          <w:szCs w:val="24"/>
        </w:rPr>
        <w:t>E</w:t>
      </w:r>
      <w:r w:rsidRPr="0033107B">
        <w:rPr>
          <w:rFonts w:asciiTheme="minorHAnsi" w:hAnsiTheme="minorHAnsi" w:cstheme="minorHAnsi"/>
          <w:sz w:val="24"/>
          <w:szCs w:val="24"/>
        </w:rPr>
        <w:t xml:space="preserve">xport logs: creates a dated, </w:t>
      </w:r>
      <w:proofErr w:type="gramStart"/>
      <w:r w:rsidRPr="0033107B">
        <w:rPr>
          <w:rFonts w:asciiTheme="minorHAnsi" w:hAnsiTheme="minorHAnsi" w:cstheme="minorHAnsi"/>
          <w:sz w:val="24"/>
          <w:szCs w:val="24"/>
        </w:rPr>
        <w:t>ordered</w:t>
      </w:r>
      <w:proofErr w:type="gramEnd"/>
      <w:r w:rsidRPr="0033107B">
        <w:rPr>
          <w:rFonts w:asciiTheme="minorHAnsi" w:hAnsiTheme="minorHAnsi" w:cstheme="minorHAnsi"/>
          <w:sz w:val="24"/>
          <w:szCs w:val="24"/>
        </w:rPr>
        <w:t xml:space="preserve"> and clear summary of all the information shown by the GUI</w:t>
      </w:r>
    </w:p>
    <w:p w14:paraId="461D2EA3" w14:textId="63DD66F8" w:rsidR="0033107B" w:rsidRPr="0033107B" w:rsidRDefault="0033107B" w:rsidP="0033107B">
      <w:pPr>
        <w:pStyle w:val="ListParagraph"/>
        <w:numPr>
          <w:ilvl w:val="0"/>
          <w:numId w:val="11"/>
        </w:numPr>
        <w:spacing w:after="0" w:line="259" w:lineRule="auto"/>
        <w:rPr>
          <w:rFonts w:asciiTheme="minorHAnsi" w:hAnsiTheme="minorHAnsi" w:cstheme="minorHAnsi"/>
          <w:sz w:val="24"/>
          <w:szCs w:val="24"/>
        </w:rPr>
      </w:pPr>
      <w:r>
        <w:rPr>
          <w:rFonts w:asciiTheme="minorHAnsi" w:hAnsiTheme="minorHAnsi" w:cstheme="minorHAnsi"/>
          <w:sz w:val="24"/>
          <w:szCs w:val="24"/>
        </w:rPr>
        <w:t>S</w:t>
      </w:r>
      <w:r w:rsidRPr="0033107B">
        <w:rPr>
          <w:rFonts w:asciiTheme="minorHAnsi" w:hAnsiTheme="minorHAnsi" w:cstheme="minorHAnsi"/>
          <w:sz w:val="24"/>
          <w:szCs w:val="24"/>
        </w:rPr>
        <w:t xml:space="preserve">eparate flows: displays all the different flows </w:t>
      </w:r>
      <w:proofErr w:type="gramStart"/>
      <w:r w:rsidRPr="0033107B">
        <w:rPr>
          <w:rFonts w:asciiTheme="minorHAnsi" w:hAnsiTheme="minorHAnsi" w:cstheme="minorHAnsi"/>
          <w:sz w:val="24"/>
          <w:szCs w:val="24"/>
        </w:rPr>
        <w:t>that</w:t>
      </w:r>
      <w:r>
        <w:rPr>
          <w:rFonts w:asciiTheme="minorHAnsi" w:hAnsiTheme="minorHAnsi" w:cstheme="minorHAnsi"/>
          <w:sz w:val="24"/>
          <w:szCs w:val="24"/>
        </w:rPr>
        <w:t>’ve</w:t>
      </w:r>
      <w:proofErr w:type="gramEnd"/>
      <w:r w:rsidRPr="0033107B">
        <w:rPr>
          <w:rFonts w:asciiTheme="minorHAnsi" w:hAnsiTheme="minorHAnsi" w:cstheme="minorHAnsi"/>
          <w:sz w:val="24"/>
          <w:szCs w:val="24"/>
        </w:rPr>
        <w:t xml:space="preserve"> been detected on the congested port.</w:t>
      </w:r>
    </w:p>
    <w:p w14:paraId="0D331AB4" w14:textId="77777777" w:rsidR="0033107B" w:rsidRPr="0033107B" w:rsidRDefault="0033107B">
      <w:pPr>
        <w:spacing w:after="0" w:line="259" w:lineRule="auto"/>
        <w:ind w:left="-111" w:firstLine="0"/>
        <w:rPr>
          <w:rFonts w:asciiTheme="minorHAnsi" w:hAnsiTheme="minorHAnsi" w:cstheme="minorHAnsi"/>
          <w:sz w:val="24"/>
          <w:szCs w:val="24"/>
        </w:rPr>
      </w:pPr>
    </w:p>
    <w:p w14:paraId="4CF2163D" w14:textId="0CD5D417" w:rsidR="00FA33C9" w:rsidRPr="0033107B" w:rsidRDefault="00FA33C9">
      <w:pPr>
        <w:spacing w:after="0" w:line="259" w:lineRule="auto"/>
        <w:ind w:left="-111" w:firstLine="0"/>
        <w:rPr>
          <w:rFonts w:asciiTheme="minorHAnsi" w:hAnsiTheme="minorHAnsi" w:cstheme="minorHAnsi"/>
          <w:sz w:val="24"/>
          <w:szCs w:val="24"/>
        </w:rPr>
      </w:pPr>
    </w:p>
    <w:p w14:paraId="023621AB" w14:textId="40FB65BD" w:rsidR="00FA33C9" w:rsidRPr="0033107B" w:rsidRDefault="00FA33C9">
      <w:pPr>
        <w:spacing w:after="0" w:line="259" w:lineRule="auto"/>
        <w:ind w:left="-111" w:firstLine="0"/>
        <w:rPr>
          <w:rFonts w:asciiTheme="minorHAnsi" w:hAnsiTheme="minorHAnsi" w:cstheme="minorHAnsi"/>
          <w:sz w:val="24"/>
          <w:szCs w:val="24"/>
        </w:rPr>
      </w:pPr>
    </w:p>
    <w:p w14:paraId="5FA9702F" w14:textId="4C3A55E7" w:rsidR="0033107B" w:rsidRDefault="0033107B" w:rsidP="0033107B">
      <w:pPr>
        <w:spacing w:after="0" w:line="259" w:lineRule="auto"/>
        <w:ind w:left="0" w:firstLine="0"/>
        <w:rPr>
          <w:rFonts w:asciiTheme="minorHAnsi" w:hAnsiTheme="minorHAnsi" w:cstheme="minorHAnsi"/>
        </w:rPr>
      </w:pPr>
    </w:p>
    <w:p w14:paraId="6DA766F6" w14:textId="62A509DF" w:rsidR="0033107B" w:rsidRDefault="0033107B" w:rsidP="006D5DF1">
      <w:pPr>
        <w:spacing w:after="0" w:line="259" w:lineRule="auto"/>
        <w:ind w:left="0" w:firstLine="0"/>
        <w:rPr>
          <w:rFonts w:asciiTheme="minorHAnsi" w:hAnsiTheme="minorHAnsi" w:cstheme="minorHAnsi"/>
          <w:sz w:val="24"/>
          <w:szCs w:val="24"/>
        </w:rPr>
      </w:pPr>
      <w:r>
        <w:rPr>
          <w:rFonts w:asciiTheme="minorHAnsi" w:hAnsiTheme="minorHAnsi" w:cstheme="minorHAnsi"/>
          <w:sz w:val="24"/>
          <w:szCs w:val="24"/>
        </w:rPr>
        <w:lastRenderedPageBreak/>
        <w:t>GUI’S Log file</w:t>
      </w:r>
      <w:r w:rsidRPr="0033107B">
        <w:rPr>
          <w:rFonts w:asciiTheme="minorHAnsi" w:hAnsiTheme="minorHAnsi" w:cstheme="minorHAnsi"/>
          <w:sz w:val="24"/>
          <w:szCs w:val="24"/>
        </w:rPr>
        <w:t>:</w:t>
      </w:r>
    </w:p>
    <w:p w14:paraId="29558E09" w14:textId="06E636C6" w:rsidR="0033107B" w:rsidRDefault="00C031A2" w:rsidP="0033107B">
      <w:pPr>
        <w:spacing w:after="0" w:line="259" w:lineRule="auto"/>
        <w:ind w:left="0" w:firstLine="0"/>
        <w:rPr>
          <w:rFonts w:asciiTheme="minorHAnsi" w:hAnsiTheme="minorHAnsi" w:cstheme="minorHAnsi"/>
          <w:sz w:val="24"/>
          <w:szCs w:val="24"/>
        </w:rPr>
      </w:pPr>
      <w:r w:rsidRPr="00C031A2">
        <w:rPr>
          <w:rFonts w:asciiTheme="minorHAnsi" w:hAnsiTheme="minorHAnsi" w:cstheme="minorHAnsi"/>
          <w:noProof/>
        </w:rPr>
        <mc:AlternateContent>
          <mc:Choice Requires="wps">
            <w:drawing>
              <wp:anchor distT="45720" distB="45720" distL="114300" distR="114300" simplePos="0" relativeHeight="251709440" behindDoc="0" locked="0" layoutInCell="1" allowOverlap="1" wp14:anchorId="48ED835F" wp14:editId="5193B579">
                <wp:simplePos x="0" y="0"/>
                <wp:positionH relativeFrom="column">
                  <wp:posOffset>-213360</wp:posOffset>
                </wp:positionH>
                <wp:positionV relativeFrom="paragraph">
                  <wp:posOffset>6629400</wp:posOffset>
                </wp:positionV>
                <wp:extent cx="4572000" cy="1404620"/>
                <wp:effectExtent l="0" t="0" r="0" b="0"/>
                <wp:wrapNone/>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72000" cy="1404620"/>
                        </a:xfrm>
                        <a:prstGeom prst="rect">
                          <a:avLst/>
                        </a:prstGeom>
                        <a:solidFill>
                          <a:srgbClr val="FFFFFF"/>
                        </a:solidFill>
                        <a:ln w="9525">
                          <a:noFill/>
                          <a:miter lim="800000"/>
                          <a:headEnd/>
                          <a:tailEnd/>
                        </a:ln>
                      </wps:spPr>
                      <wps:txbx>
                        <w:txbxContent>
                          <w:p w14:paraId="63920BD2" w14:textId="3D12723C" w:rsidR="00FE7624" w:rsidRPr="00BB1914" w:rsidRDefault="00FE7624" w:rsidP="00C031A2">
                            <w:pPr>
                              <w:spacing w:after="138" w:line="259" w:lineRule="auto"/>
                              <w:ind w:left="2160" w:right="539" w:firstLine="0"/>
                              <w:jc w:val="center"/>
                              <w:rPr>
                                <w:rFonts w:asciiTheme="minorHAnsi" w:hAnsiTheme="minorHAnsi" w:cstheme="minorHAnsi"/>
                              </w:rPr>
                            </w:pPr>
                            <w:proofErr w:type="gramStart"/>
                            <w:r>
                              <w:rPr>
                                <w:rFonts w:asciiTheme="minorHAnsi" w:hAnsiTheme="minorHAnsi" w:cstheme="minorHAnsi"/>
                                <w:b/>
                                <w:color w:val="404040"/>
                                <w:sz w:val="16"/>
                              </w:rPr>
                              <w:t>Our GUI log file,</w:t>
                            </w:r>
                            <w:proofErr w:type="gramEnd"/>
                            <w:r>
                              <w:rPr>
                                <w:rFonts w:asciiTheme="minorHAnsi" w:hAnsiTheme="minorHAnsi" w:cstheme="minorHAnsi"/>
                                <w:b/>
                                <w:color w:val="404040"/>
                                <w:sz w:val="16"/>
                              </w:rPr>
                              <w:t xml:space="preserve"> clearly dated and detailing the congestion detection cause, the users’ flow the identified congesting flows.</w:t>
                            </w:r>
                          </w:p>
                          <w:p w14:paraId="6E290155" w14:textId="4259A910" w:rsidR="00FE7624" w:rsidRDefault="00FE7624"/>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48ED835F" id="_x0000_t202" coordsize="21600,21600" o:spt="202" path="m,l,21600r21600,l21600,xe">
                <v:stroke joinstyle="miter"/>
                <v:path gradientshapeok="t" o:connecttype="rect"/>
              </v:shapetype>
              <v:shape id="Text Box 2" o:spid="_x0000_s1026" type="#_x0000_t202" style="position:absolute;margin-left:-16.8pt;margin-top:522pt;width:5in;height:110.6pt;z-index:251709440;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" stroked="f">
                <v:textbox style="mso-fit-shape-to-text:t">
                  <w:txbxContent>
                    <w:p w14:paraId="63920BD2" w14:textId="3D12723C" w:rsidR="00FE7624" w:rsidRPr="00BB1914" w:rsidRDefault="00FE7624" w:rsidP="00C031A2">
                      <w:pPr>
                        <w:spacing w:after="138" w:line="259" w:lineRule="auto"/>
                        <w:ind w:left="2160" w:right="539" w:firstLine="0"/>
                        <w:jc w:val="center"/>
                        <w:rPr>
                          <w:rFonts w:asciiTheme="minorHAnsi" w:hAnsiTheme="minorHAnsi" w:cstheme="minorHAnsi"/>
                        </w:rPr>
                      </w:pPr>
                      <w:proofErr w:type="gramStart"/>
                      <w:r>
                        <w:rPr>
                          <w:rFonts w:asciiTheme="minorHAnsi" w:hAnsiTheme="minorHAnsi" w:cstheme="minorHAnsi"/>
                          <w:b/>
                          <w:color w:val="404040"/>
                          <w:sz w:val="16"/>
                        </w:rPr>
                        <w:t>Our GUI log file,</w:t>
                      </w:r>
                      <w:proofErr w:type="gramEnd"/>
                      <w:r>
                        <w:rPr>
                          <w:rFonts w:asciiTheme="minorHAnsi" w:hAnsiTheme="minorHAnsi" w:cstheme="minorHAnsi"/>
                          <w:b/>
                          <w:color w:val="404040"/>
                          <w:sz w:val="16"/>
                        </w:rPr>
                        <w:t xml:space="preserve"> clearly dated and detailing the congestion detection cause, the users’ flow the identified congesting flows.</w:t>
                      </w:r>
                    </w:p>
                    <w:p w14:paraId="6E290155" w14:textId="4259A910" w:rsidR="00FE7624" w:rsidRDefault="00FE7624"/>
                  </w:txbxContent>
                </v:textbox>
              </v:shape>
            </w:pict>
          </mc:Fallback>
        </mc:AlternateContent>
      </w:r>
    </w:p>
    <w:p w14:paraId="26D34F4E" w14:textId="0EAFE2A2" w:rsidR="0033107B" w:rsidRDefault="006D5DF1" w:rsidP="0033107B">
      <w:pPr>
        <w:spacing w:after="0" w:line="259" w:lineRule="auto"/>
        <w:ind w:left="0" w:firstLine="0"/>
        <w:rPr>
          <w:rFonts w:asciiTheme="minorHAnsi" w:hAnsiTheme="minorHAnsi" w:cstheme="minorHAnsi"/>
        </w:rPr>
      </w:pPr>
      <w:r>
        <w:rPr>
          <w:noProof/>
        </w:rPr>
        <w:drawing>
          <wp:inline distT="0" distB="0" distL="0" distR="0" wp14:anchorId="4EC64DC4" wp14:editId="28A23C62">
            <wp:extent cx="4724400" cy="643890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724400" cy="6438900"/>
                    </a:xfrm>
                    <a:prstGeom prst="rect">
                      <a:avLst/>
                    </a:prstGeom>
                  </pic:spPr>
                </pic:pic>
              </a:graphicData>
            </a:graphic>
          </wp:inline>
        </w:drawing>
      </w:r>
    </w:p>
    <w:p w14:paraId="6270F47F" w14:textId="5F17B272" w:rsidR="0033107B" w:rsidRDefault="0033107B" w:rsidP="0033107B">
      <w:pPr>
        <w:spacing w:after="0" w:line="259" w:lineRule="auto"/>
        <w:ind w:left="0" w:firstLine="0"/>
        <w:rPr>
          <w:rFonts w:asciiTheme="minorHAnsi" w:hAnsiTheme="minorHAnsi" w:cstheme="minorHAnsi"/>
        </w:rPr>
      </w:pPr>
    </w:p>
    <w:p w14:paraId="6F0B9671" w14:textId="1767DF17" w:rsidR="0033107B" w:rsidRDefault="0033107B" w:rsidP="0033107B">
      <w:pPr>
        <w:spacing w:after="0" w:line="259" w:lineRule="auto"/>
        <w:ind w:left="0" w:firstLine="0"/>
        <w:rPr>
          <w:rFonts w:asciiTheme="minorHAnsi" w:hAnsiTheme="minorHAnsi" w:cstheme="minorHAnsi"/>
        </w:rPr>
      </w:pPr>
    </w:p>
    <w:p w14:paraId="5E90AE6C" w14:textId="77777777" w:rsidR="0033107B" w:rsidRPr="0033107B" w:rsidRDefault="0033107B" w:rsidP="0033107B">
      <w:pPr>
        <w:spacing w:after="0" w:line="259" w:lineRule="auto"/>
        <w:ind w:left="0" w:firstLine="0"/>
        <w:rPr>
          <w:rFonts w:asciiTheme="minorHAnsi" w:hAnsiTheme="minorHAnsi" w:cstheme="minorHAnsi"/>
        </w:rPr>
      </w:pPr>
    </w:p>
    <w:p w14:paraId="147E9B56" w14:textId="77777777" w:rsidR="00FA33C9" w:rsidRPr="00BB1914" w:rsidRDefault="00FA33C9">
      <w:pPr>
        <w:spacing w:after="0" w:line="259" w:lineRule="auto"/>
        <w:ind w:left="-111" w:firstLine="0"/>
        <w:rPr>
          <w:rFonts w:asciiTheme="minorHAnsi" w:hAnsiTheme="minorHAnsi" w:cstheme="minorHAnsi"/>
        </w:rPr>
      </w:pPr>
    </w:p>
    <w:p w14:paraId="6D1F6DBE" w14:textId="74B5F148" w:rsidR="004F2109" w:rsidRPr="00FA33C9" w:rsidRDefault="00517646" w:rsidP="00FA33C9">
      <w:pPr>
        <w:pStyle w:val="Heading1"/>
        <w:ind w:left="-5"/>
        <w:rPr>
          <w:rFonts w:asciiTheme="minorHAnsi" w:hAnsiTheme="minorHAnsi" w:cstheme="minorHAnsi"/>
          <w:b/>
          <w:bCs/>
          <w:sz w:val="56"/>
          <w:szCs w:val="56"/>
        </w:rPr>
      </w:pPr>
      <w:bookmarkStart w:id="49" w:name="_Toc48407016"/>
      <w:r w:rsidRPr="00FA33C9">
        <w:rPr>
          <w:rFonts w:asciiTheme="minorHAnsi" w:hAnsiTheme="minorHAnsi" w:cstheme="minorHAnsi"/>
          <w:b/>
          <w:bCs/>
          <w:sz w:val="56"/>
          <w:szCs w:val="56"/>
        </w:rPr>
        <w:lastRenderedPageBreak/>
        <w:t>Conclusions</w:t>
      </w:r>
      <w:bookmarkEnd w:id="49"/>
      <w:r w:rsidRPr="00FA33C9">
        <w:rPr>
          <w:rFonts w:asciiTheme="minorHAnsi" w:hAnsiTheme="minorHAnsi" w:cstheme="minorHAnsi"/>
          <w:b/>
          <w:bCs/>
          <w:sz w:val="56"/>
          <w:szCs w:val="56"/>
        </w:rPr>
        <w:t xml:space="preserve"> </w:t>
      </w:r>
    </w:p>
    <w:p w14:paraId="69C20CE7" w14:textId="77777777" w:rsidR="004F2109" w:rsidRPr="00FA33C9" w:rsidRDefault="00517646">
      <w:pPr>
        <w:pStyle w:val="Heading2"/>
        <w:ind w:left="-5"/>
        <w:rPr>
          <w:rFonts w:asciiTheme="minorHAnsi" w:hAnsiTheme="minorHAnsi" w:cstheme="minorHAnsi"/>
          <w:color w:val="B965A7"/>
        </w:rPr>
      </w:pPr>
      <w:bookmarkStart w:id="50" w:name="_Toc48407017"/>
      <w:r w:rsidRPr="00FA33C9">
        <w:rPr>
          <w:rFonts w:asciiTheme="minorHAnsi" w:hAnsiTheme="minorHAnsi" w:cstheme="minorHAnsi"/>
          <w:color w:val="B965A7"/>
        </w:rPr>
        <w:t>Acquired Knowledge</w:t>
      </w:r>
      <w:bookmarkEnd w:id="50"/>
      <w:r w:rsidRPr="00FA33C9">
        <w:rPr>
          <w:rFonts w:asciiTheme="minorHAnsi" w:hAnsiTheme="minorHAnsi" w:cstheme="minorHAnsi"/>
          <w:color w:val="B965A7"/>
        </w:rPr>
        <w:t xml:space="preserve"> </w:t>
      </w:r>
    </w:p>
    <w:p w14:paraId="5475F5EC" w14:textId="55C35B17" w:rsidR="004F2109" w:rsidRPr="00FF64E0" w:rsidRDefault="00517646">
      <w:pPr>
        <w:spacing w:after="4"/>
        <w:ind w:left="-5" w:right="378"/>
        <w:rPr>
          <w:rFonts w:asciiTheme="minorHAnsi" w:hAnsiTheme="minorHAnsi" w:cstheme="minorHAnsi"/>
          <w:sz w:val="24"/>
          <w:szCs w:val="24"/>
        </w:rPr>
      </w:pPr>
      <w:r w:rsidRPr="00FF64E0">
        <w:rPr>
          <w:rFonts w:asciiTheme="minorHAnsi" w:hAnsiTheme="minorHAnsi" w:cstheme="minorHAnsi"/>
          <w:sz w:val="24"/>
          <w:szCs w:val="24"/>
        </w:rPr>
        <w:t xml:space="preserve">The project </w:t>
      </w:r>
      <w:r w:rsidR="00FF64E0" w:rsidRPr="00FF64E0">
        <w:rPr>
          <w:rFonts w:asciiTheme="minorHAnsi" w:hAnsiTheme="minorHAnsi" w:cstheme="minorHAnsi"/>
          <w:sz w:val="24"/>
          <w:szCs w:val="24"/>
        </w:rPr>
        <w:t xml:space="preserve">taught </w:t>
      </w:r>
      <w:r w:rsidRPr="00FF64E0">
        <w:rPr>
          <w:rFonts w:asciiTheme="minorHAnsi" w:hAnsiTheme="minorHAnsi" w:cstheme="minorHAnsi"/>
          <w:sz w:val="24"/>
          <w:szCs w:val="24"/>
        </w:rPr>
        <w:t xml:space="preserve">us plenty by both introducing new technologies and improving our knowledge in ones that we already know.  </w:t>
      </w:r>
    </w:p>
    <w:p w14:paraId="4C68502D" w14:textId="79CA67EA" w:rsidR="004F2109" w:rsidRDefault="00FA33C9" w:rsidP="00FA33C9">
      <w:pPr>
        <w:spacing w:after="67" w:line="259" w:lineRule="auto"/>
        <w:ind w:left="273" w:firstLine="0"/>
        <w:rPr>
          <w:rFonts w:asciiTheme="minorHAnsi" w:hAnsiTheme="minorHAnsi" w:cstheme="minorHAnsi"/>
        </w:rPr>
      </w:pPr>
      <w:r w:rsidRPr="00FA33C9">
        <w:rPr>
          <w:rFonts w:asciiTheme="minorHAnsi" w:hAnsiTheme="minorHAnsi" w:cstheme="minorHAnsi"/>
          <w:noProof/>
        </w:rPr>
        <w:drawing>
          <wp:anchor distT="0" distB="0" distL="114300" distR="114300" simplePos="0" relativeHeight="251679744" behindDoc="0" locked="0" layoutInCell="1" allowOverlap="1" wp14:anchorId="50351A61" wp14:editId="3577BDC7">
            <wp:simplePos x="0" y="0"/>
            <wp:positionH relativeFrom="column">
              <wp:posOffset>3934622</wp:posOffset>
            </wp:positionH>
            <wp:positionV relativeFrom="paragraph">
              <wp:posOffset>209506</wp:posOffset>
            </wp:positionV>
            <wp:extent cx="1701165" cy="1533525"/>
            <wp:effectExtent l="0" t="0" r="0" b="0"/>
            <wp:wrapNone/>
            <wp:docPr id="9" name="Picture 8">
              <a:extLst xmlns:a="http://schemas.openxmlformats.org/drawingml/2006/main">
                <a:ext uri="{FF2B5EF4-FFF2-40B4-BE49-F238E27FC236}">
                  <a16:creationId xmlns:a16="http://schemas.microsoft.com/office/drawing/2014/main" id="{ACC61B1F-9755-412F-B833-A53F79632608}"/>
                </a:ext>
              </a:extLst>
            </wp:docPr>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ACC61B1F-9755-412F-B833-A53F79632608}"/>
                        </a:ext>
                      </a:extLst>
                    </pic:cNvPr>
                    <pic:cNvPicPr/>
                  </pic:nvPicPr>
                  <pic:blipFill>
                    <a:blip r:embed="rId35">
                      <a:extLst>
                        <a:ext uri="{28A0092B-C50C-407E-A947-70E740481C1C}">
                          <a14:useLocalDpi xmlns:a14="http://schemas.microsoft.com/office/drawing/2010/main" val="0"/>
                        </a:ext>
                      </a:extLst>
                    </a:blip>
                    <a:stretch>
                      <a:fillRect/>
                    </a:stretch>
                  </pic:blipFill>
                  <pic:spPr>
                    <a:xfrm>
                      <a:off x="0" y="0"/>
                      <a:ext cx="1701165" cy="1533525"/>
                    </a:xfrm>
                    <a:prstGeom prst="rect">
                      <a:avLst/>
                    </a:prstGeom>
                  </pic:spPr>
                </pic:pic>
              </a:graphicData>
            </a:graphic>
          </wp:anchor>
        </w:drawing>
      </w:r>
    </w:p>
    <w:p w14:paraId="2263D98A" w14:textId="05C78CC7" w:rsidR="00FA33C9" w:rsidRDefault="00FA33C9">
      <w:pPr>
        <w:spacing w:after="67" w:line="259" w:lineRule="auto"/>
        <w:ind w:left="273" w:firstLine="0"/>
        <w:rPr>
          <w:rFonts w:asciiTheme="minorHAnsi" w:hAnsiTheme="minorHAnsi" w:cstheme="minorHAnsi"/>
        </w:rPr>
      </w:pPr>
      <w:r w:rsidRPr="00FA33C9">
        <w:rPr>
          <w:rFonts w:asciiTheme="minorHAnsi" w:hAnsiTheme="minorHAnsi" w:cstheme="minorHAnsi"/>
          <w:noProof/>
        </w:rPr>
        <w:drawing>
          <wp:anchor distT="0" distB="0" distL="114300" distR="114300" simplePos="0" relativeHeight="251683840" behindDoc="0" locked="0" layoutInCell="1" allowOverlap="1" wp14:anchorId="4A36715E" wp14:editId="537067B0">
            <wp:simplePos x="0" y="0"/>
            <wp:positionH relativeFrom="margin">
              <wp:posOffset>212622</wp:posOffset>
            </wp:positionH>
            <wp:positionV relativeFrom="paragraph">
              <wp:posOffset>39709</wp:posOffset>
            </wp:positionV>
            <wp:extent cx="1170940" cy="1325245"/>
            <wp:effectExtent l="0" t="0" r="0" b="8255"/>
            <wp:wrapSquare wrapText="bothSides"/>
            <wp:docPr id="15" name="Picture 7">
              <a:extLst xmlns:a="http://schemas.openxmlformats.org/drawingml/2006/main">
                <a:ext uri="{FF2B5EF4-FFF2-40B4-BE49-F238E27FC236}">
                  <a16:creationId xmlns:a16="http://schemas.microsoft.com/office/drawing/2014/main" id="{26106A30-7F72-44DE-8E75-769C614F7FDD}"/>
                </a:ext>
              </a:extLst>
            </wp:docPr>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26106A30-7F72-44DE-8E75-769C614F7FDD}"/>
                        </a:ext>
                      </a:extLst>
                    </pic:cNvPr>
                    <pic:cNvPicPr/>
                  </pic:nvPicPr>
                  <pic:blipFill>
                    <a:blip r:embed="rId48">
                      <a:extLst>
                        <a:ext uri="{28A0092B-C50C-407E-A947-70E740481C1C}">
                          <a14:useLocalDpi xmlns:a14="http://schemas.microsoft.com/office/drawing/2010/main" val="0"/>
                        </a:ext>
                      </a:extLst>
                    </a:blip>
                    <a:stretch>
                      <a:fillRect/>
                    </a:stretch>
                  </pic:blipFill>
                  <pic:spPr>
                    <a:xfrm>
                      <a:off x="0" y="0"/>
                      <a:ext cx="1170940" cy="1325245"/>
                    </a:xfrm>
                    <a:prstGeom prst="rect">
                      <a:avLst/>
                    </a:prstGeom>
                  </pic:spPr>
                </pic:pic>
              </a:graphicData>
            </a:graphic>
          </wp:anchor>
        </w:drawing>
      </w:r>
    </w:p>
    <w:p w14:paraId="410336EF" w14:textId="70BA09CB" w:rsidR="00FA33C9" w:rsidRDefault="00FA33C9">
      <w:pPr>
        <w:spacing w:after="67" w:line="259" w:lineRule="auto"/>
        <w:ind w:left="273" w:firstLine="0"/>
        <w:rPr>
          <w:rFonts w:asciiTheme="minorHAnsi" w:hAnsiTheme="minorHAnsi" w:cstheme="minorHAnsi"/>
        </w:rPr>
      </w:pPr>
    </w:p>
    <w:p w14:paraId="67684AF7" w14:textId="42831426" w:rsidR="00FA33C9" w:rsidRDefault="00FA33C9">
      <w:pPr>
        <w:spacing w:after="67" w:line="259" w:lineRule="auto"/>
        <w:ind w:left="273" w:firstLine="0"/>
        <w:rPr>
          <w:rFonts w:asciiTheme="minorHAnsi" w:hAnsiTheme="minorHAnsi" w:cstheme="minorHAnsi"/>
        </w:rPr>
      </w:pPr>
    </w:p>
    <w:p w14:paraId="4BAB7204" w14:textId="56168BDC" w:rsidR="00FA33C9" w:rsidRDefault="00FA33C9" w:rsidP="00FA33C9">
      <w:pPr>
        <w:spacing w:after="67" w:line="259" w:lineRule="auto"/>
        <w:ind w:left="273" w:firstLine="0"/>
        <w:rPr>
          <w:rFonts w:asciiTheme="minorHAnsi" w:hAnsiTheme="minorHAnsi" w:cstheme="minorHAnsi"/>
        </w:rPr>
      </w:pPr>
    </w:p>
    <w:p w14:paraId="7AC78169" w14:textId="3A005628" w:rsidR="00FA33C9" w:rsidRDefault="00FA33C9">
      <w:pPr>
        <w:spacing w:after="67" w:line="259" w:lineRule="auto"/>
        <w:ind w:left="273" w:firstLine="0"/>
        <w:rPr>
          <w:rFonts w:asciiTheme="minorHAnsi" w:hAnsiTheme="minorHAnsi" w:cstheme="minorHAnsi"/>
        </w:rPr>
      </w:pPr>
      <w:r w:rsidRPr="00FA33C9">
        <w:rPr>
          <w:rFonts w:asciiTheme="minorHAnsi" w:hAnsiTheme="minorHAnsi" w:cstheme="minorHAnsi"/>
          <w:noProof/>
        </w:rPr>
        <w:drawing>
          <wp:anchor distT="0" distB="0" distL="114300" distR="114300" simplePos="0" relativeHeight="251682816" behindDoc="0" locked="0" layoutInCell="1" allowOverlap="1" wp14:anchorId="4E3327A5" wp14:editId="6F1168FA">
            <wp:simplePos x="0" y="0"/>
            <wp:positionH relativeFrom="column">
              <wp:posOffset>1787821</wp:posOffset>
            </wp:positionH>
            <wp:positionV relativeFrom="paragraph">
              <wp:posOffset>10160</wp:posOffset>
            </wp:positionV>
            <wp:extent cx="1855470" cy="1325245"/>
            <wp:effectExtent l="0" t="0" r="0" b="8255"/>
            <wp:wrapNone/>
            <wp:docPr id="14" name="Picture 2" descr="VMware Backup &amp; Recovery Solution | Cohesity">
              <a:extLst xmlns:a="http://schemas.openxmlformats.org/drawingml/2006/main">
                <a:ext uri="{FF2B5EF4-FFF2-40B4-BE49-F238E27FC236}">
                  <a16:creationId xmlns:a16="http://schemas.microsoft.com/office/drawing/2014/main" id="{8AEFE69B-B43E-4087-82D2-7E49809E6A4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VMware Backup &amp; Recovery Solution | Cohesity">
                      <a:extLst>
                        <a:ext uri="{FF2B5EF4-FFF2-40B4-BE49-F238E27FC236}">
                          <a16:creationId xmlns:a16="http://schemas.microsoft.com/office/drawing/2014/main" id="{8AEFE69B-B43E-4087-82D2-7E49809E6A4A}"/>
                        </a:ext>
                      </a:extLst>
                    </pic:cNvPr>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1855470" cy="1325245"/>
                    </a:xfrm>
                    <a:prstGeom prst="rect">
                      <a:avLst/>
                    </a:prstGeom>
                    <a:noFill/>
                    <a:extLst>
                      <a:ext uri="{909E8E84-426E-40DD-AFC4-6F175D3DCCD1}">
                        <a14:hiddenFill xmlns:a14="http://schemas.microsoft.com/office/drawing/2010/main">
                          <a:solidFill>
                            <a:srgbClr val="FFFFFF"/>
                          </a:solidFill>
                        </a14:hiddenFill>
                      </a:ext>
                    </a:extLst>
                  </pic:spPr>
                </pic:pic>
              </a:graphicData>
            </a:graphic>
          </wp:anchor>
        </w:drawing>
      </w:r>
    </w:p>
    <w:p w14:paraId="2A08A96C" w14:textId="7244E631" w:rsidR="00FA33C9" w:rsidRDefault="00FA33C9">
      <w:pPr>
        <w:spacing w:after="67" w:line="259" w:lineRule="auto"/>
        <w:ind w:left="273" w:firstLine="0"/>
        <w:rPr>
          <w:rFonts w:asciiTheme="minorHAnsi" w:hAnsiTheme="minorHAnsi" w:cstheme="minorHAnsi"/>
        </w:rPr>
      </w:pPr>
    </w:p>
    <w:p w14:paraId="3F9ACB0D" w14:textId="0E5FC603" w:rsidR="00FA33C9" w:rsidRDefault="00FA33C9">
      <w:pPr>
        <w:spacing w:after="67" w:line="259" w:lineRule="auto"/>
        <w:ind w:left="273" w:firstLine="0"/>
        <w:rPr>
          <w:rFonts w:asciiTheme="minorHAnsi" w:hAnsiTheme="minorHAnsi" w:cstheme="minorHAnsi"/>
        </w:rPr>
      </w:pPr>
      <w:r w:rsidRPr="00FA33C9">
        <w:rPr>
          <w:rFonts w:asciiTheme="minorHAnsi" w:hAnsiTheme="minorHAnsi" w:cstheme="minorHAnsi"/>
          <w:noProof/>
        </w:rPr>
        <w:drawing>
          <wp:anchor distT="0" distB="0" distL="114300" distR="114300" simplePos="0" relativeHeight="251676672" behindDoc="0" locked="0" layoutInCell="1" allowOverlap="1" wp14:anchorId="415DBF38" wp14:editId="1A49F7B9">
            <wp:simplePos x="0" y="0"/>
            <wp:positionH relativeFrom="margin">
              <wp:posOffset>-116205</wp:posOffset>
            </wp:positionH>
            <wp:positionV relativeFrom="paragraph">
              <wp:posOffset>121581</wp:posOffset>
            </wp:positionV>
            <wp:extent cx="1450975" cy="1125855"/>
            <wp:effectExtent l="0" t="0" r="0" b="0"/>
            <wp:wrapNone/>
            <wp:docPr id="12" name="Picture 5">
              <a:extLst xmlns:a="http://schemas.openxmlformats.org/drawingml/2006/main">
                <a:ext uri="{FF2B5EF4-FFF2-40B4-BE49-F238E27FC236}">
                  <a16:creationId xmlns:a16="http://schemas.microsoft.com/office/drawing/2014/main" id="{23C3A100-60B7-42C5-B5B8-FE7C2EF0C5D8}"/>
                </a:ext>
              </a:extLst>
            </wp:docPr>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23C3A100-60B7-42C5-B5B8-FE7C2EF0C5D8}"/>
                        </a:ext>
                      </a:extLst>
                    </pic:cNvPr>
                    <pic:cNvPicPr/>
                  </pic:nvPicPr>
                  <pic:blipFill>
                    <a:blip r:embed="rId36">
                      <a:extLst>
                        <a:ext uri="{28A0092B-C50C-407E-A947-70E740481C1C}">
                          <a14:useLocalDpi xmlns:a14="http://schemas.microsoft.com/office/drawing/2010/main" val="0"/>
                        </a:ext>
                      </a:extLst>
                    </a:blip>
                    <a:stretch>
                      <a:fillRect/>
                    </a:stretch>
                  </pic:blipFill>
                  <pic:spPr>
                    <a:xfrm>
                      <a:off x="0" y="0"/>
                      <a:ext cx="1450975" cy="1125855"/>
                    </a:xfrm>
                    <a:prstGeom prst="rect">
                      <a:avLst/>
                    </a:prstGeom>
                  </pic:spPr>
                </pic:pic>
              </a:graphicData>
            </a:graphic>
          </wp:anchor>
        </w:drawing>
      </w:r>
    </w:p>
    <w:p w14:paraId="4D69D98C" w14:textId="691D289A" w:rsidR="00FA33C9" w:rsidRDefault="00FA33C9">
      <w:pPr>
        <w:spacing w:after="67" w:line="259" w:lineRule="auto"/>
        <w:ind w:left="273" w:firstLine="0"/>
        <w:rPr>
          <w:rFonts w:asciiTheme="minorHAnsi" w:hAnsiTheme="minorHAnsi" w:cstheme="minorHAnsi"/>
        </w:rPr>
      </w:pPr>
    </w:p>
    <w:p w14:paraId="509EA52C" w14:textId="64F01EA2" w:rsidR="00FA33C9" w:rsidRDefault="00FA33C9">
      <w:pPr>
        <w:spacing w:after="67" w:line="259" w:lineRule="auto"/>
        <w:ind w:left="273" w:firstLine="0"/>
        <w:rPr>
          <w:rFonts w:asciiTheme="minorHAnsi" w:hAnsiTheme="minorHAnsi" w:cstheme="minorHAnsi"/>
        </w:rPr>
      </w:pPr>
      <w:r w:rsidRPr="00FA33C9">
        <w:rPr>
          <w:rFonts w:asciiTheme="minorHAnsi" w:hAnsiTheme="minorHAnsi" w:cstheme="minorHAnsi"/>
          <w:noProof/>
        </w:rPr>
        <w:drawing>
          <wp:anchor distT="0" distB="0" distL="114300" distR="114300" simplePos="0" relativeHeight="251681792" behindDoc="0" locked="0" layoutInCell="1" allowOverlap="1" wp14:anchorId="35C967E8" wp14:editId="46D46F63">
            <wp:simplePos x="0" y="0"/>
            <wp:positionH relativeFrom="column">
              <wp:posOffset>4539260</wp:posOffset>
            </wp:positionH>
            <wp:positionV relativeFrom="paragraph">
              <wp:posOffset>5715</wp:posOffset>
            </wp:positionV>
            <wp:extent cx="1297172" cy="1073697"/>
            <wp:effectExtent l="0" t="0" r="0" b="0"/>
            <wp:wrapNone/>
            <wp:docPr id="11" name="Picture 10">
              <a:extLst xmlns:a="http://schemas.openxmlformats.org/drawingml/2006/main">
                <a:ext uri="{FF2B5EF4-FFF2-40B4-BE49-F238E27FC236}">
                  <a16:creationId xmlns:a16="http://schemas.microsoft.com/office/drawing/2014/main" id="{C454755C-154C-4CC3-B204-04A8928FD19F}"/>
                </a:ext>
              </a:extLst>
            </wp:docPr>
            <wp:cNvGraphicFramePr/>
            <a:graphic xmlns:a="http://schemas.openxmlformats.org/drawingml/2006/main">
              <a:graphicData uri="http://schemas.openxmlformats.org/drawingml/2006/picture">
                <pic:pic xmlns:pic="http://schemas.openxmlformats.org/drawingml/2006/picture">
                  <pic:nvPicPr>
                    <pic:cNvPr id="11" name="Picture 10">
                      <a:extLst>
                        <a:ext uri="{FF2B5EF4-FFF2-40B4-BE49-F238E27FC236}">
                          <a16:creationId xmlns:a16="http://schemas.microsoft.com/office/drawing/2014/main" id="{C454755C-154C-4CC3-B204-04A8928FD19F}"/>
                        </a:ext>
                      </a:extLst>
                    </pic:cNvPr>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297172" cy="1073697"/>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B63B10" w14:textId="6B3299ED" w:rsidR="00FA33C9" w:rsidRDefault="00FA33C9">
      <w:pPr>
        <w:spacing w:after="67" w:line="259" w:lineRule="auto"/>
        <w:ind w:left="273" w:firstLine="0"/>
        <w:rPr>
          <w:rFonts w:asciiTheme="minorHAnsi" w:hAnsiTheme="minorHAnsi" w:cstheme="minorHAnsi"/>
        </w:rPr>
      </w:pPr>
      <w:r w:rsidRPr="00FA33C9">
        <w:rPr>
          <w:rFonts w:asciiTheme="minorHAnsi" w:hAnsiTheme="minorHAnsi" w:cstheme="minorHAnsi"/>
          <w:noProof/>
        </w:rPr>
        <w:drawing>
          <wp:anchor distT="0" distB="0" distL="114300" distR="114300" simplePos="0" relativeHeight="251677696" behindDoc="0" locked="0" layoutInCell="1" allowOverlap="1" wp14:anchorId="2207E079" wp14:editId="1C8E26E9">
            <wp:simplePos x="0" y="0"/>
            <wp:positionH relativeFrom="column">
              <wp:posOffset>3170658</wp:posOffset>
            </wp:positionH>
            <wp:positionV relativeFrom="paragraph">
              <wp:posOffset>165380</wp:posOffset>
            </wp:positionV>
            <wp:extent cx="1111250" cy="1125855"/>
            <wp:effectExtent l="0" t="0" r="0" b="0"/>
            <wp:wrapNone/>
            <wp:docPr id="13" name="Picture 6">
              <a:extLst xmlns:a="http://schemas.openxmlformats.org/drawingml/2006/main">
                <a:ext uri="{FF2B5EF4-FFF2-40B4-BE49-F238E27FC236}">
                  <a16:creationId xmlns:a16="http://schemas.microsoft.com/office/drawing/2014/main" id="{511D9D62-C7E3-4D90-8400-435B721A6DB0}"/>
                </a:ext>
              </a:extLst>
            </wp:docPr>
            <wp:cNvGraphicFramePr/>
            <a:graphic xmlns:a="http://schemas.openxmlformats.org/drawingml/2006/main">
              <a:graphicData uri="http://schemas.openxmlformats.org/drawingml/2006/picture">
                <pic:pic xmlns:pic="http://schemas.openxmlformats.org/drawingml/2006/picture">
                  <pic:nvPicPr>
                    <pic:cNvPr id="7" name="Picture 6">
                      <a:extLst>
                        <a:ext uri="{FF2B5EF4-FFF2-40B4-BE49-F238E27FC236}">
                          <a16:creationId xmlns:a16="http://schemas.microsoft.com/office/drawing/2014/main" id="{511D9D62-C7E3-4D90-8400-435B721A6DB0}"/>
                        </a:ext>
                      </a:extLst>
                    </pic:cNvPr>
                    <pic:cNvPicPr/>
                  </pic:nvPicPr>
                  <pic:blipFill>
                    <a:blip r:embed="rId51">
                      <a:extLst>
                        <a:ext uri="{28A0092B-C50C-407E-A947-70E740481C1C}">
                          <a14:useLocalDpi xmlns:a14="http://schemas.microsoft.com/office/drawing/2010/main" val="0"/>
                        </a:ext>
                      </a:extLst>
                    </a:blip>
                    <a:stretch>
                      <a:fillRect/>
                    </a:stretch>
                  </pic:blipFill>
                  <pic:spPr>
                    <a:xfrm>
                      <a:off x="0" y="0"/>
                      <a:ext cx="1111250" cy="1125855"/>
                    </a:xfrm>
                    <a:prstGeom prst="rect">
                      <a:avLst/>
                    </a:prstGeom>
                  </pic:spPr>
                </pic:pic>
              </a:graphicData>
            </a:graphic>
          </wp:anchor>
        </w:drawing>
      </w:r>
    </w:p>
    <w:p w14:paraId="0E78F9A7" w14:textId="5078AAFA" w:rsidR="00FA33C9" w:rsidRDefault="00FA33C9">
      <w:pPr>
        <w:spacing w:after="67" w:line="259" w:lineRule="auto"/>
        <w:ind w:left="273" w:firstLine="0"/>
        <w:rPr>
          <w:rFonts w:asciiTheme="minorHAnsi" w:hAnsiTheme="minorHAnsi" w:cstheme="minorHAnsi"/>
        </w:rPr>
      </w:pPr>
    </w:p>
    <w:p w14:paraId="040E3D4F" w14:textId="402049AF" w:rsidR="00FA33C9" w:rsidRDefault="00FA33C9">
      <w:pPr>
        <w:spacing w:after="67" w:line="259" w:lineRule="auto"/>
        <w:ind w:left="273" w:firstLine="0"/>
        <w:rPr>
          <w:rFonts w:asciiTheme="minorHAnsi" w:hAnsiTheme="minorHAnsi" w:cstheme="minorHAnsi"/>
        </w:rPr>
      </w:pPr>
    </w:p>
    <w:p w14:paraId="4C601AA4" w14:textId="404421A5" w:rsidR="00FA33C9" w:rsidRDefault="00FA33C9">
      <w:pPr>
        <w:spacing w:after="67" w:line="259" w:lineRule="auto"/>
        <w:ind w:left="273" w:firstLine="0"/>
        <w:rPr>
          <w:rFonts w:asciiTheme="minorHAnsi" w:hAnsiTheme="minorHAnsi" w:cstheme="minorHAnsi"/>
        </w:rPr>
      </w:pPr>
      <w:r w:rsidRPr="00FA33C9">
        <w:rPr>
          <w:rFonts w:asciiTheme="minorHAnsi" w:hAnsiTheme="minorHAnsi" w:cstheme="minorHAnsi"/>
          <w:noProof/>
        </w:rPr>
        <w:drawing>
          <wp:anchor distT="0" distB="0" distL="114300" distR="114300" simplePos="0" relativeHeight="251680768" behindDoc="0" locked="0" layoutInCell="1" allowOverlap="1" wp14:anchorId="1C4CC743" wp14:editId="10CB9534">
            <wp:simplePos x="0" y="0"/>
            <wp:positionH relativeFrom="margin">
              <wp:align>left</wp:align>
            </wp:positionH>
            <wp:positionV relativeFrom="paragraph">
              <wp:posOffset>189082</wp:posOffset>
            </wp:positionV>
            <wp:extent cx="2645410" cy="495300"/>
            <wp:effectExtent l="0" t="0" r="2540" b="0"/>
            <wp:wrapNone/>
            <wp:docPr id="10" name="Picture 9" descr="Mellanox MSN3700-CS2FO Spectrum-2 Based 100GbE 1U Open Ethernet ...">
              <a:extLst xmlns:a="http://schemas.openxmlformats.org/drawingml/2006/main">
                <a:ext uri="{FF2B5EF4-FFF2-40B4-BE49-F238E27FC236}">
                  <a16:creationId xmlns:a16="http://schemas.microsoft.com/office/drawing/2014/main" id="{2EAE3204-94AF-4209-B1A9-CBFB80437610}"/>
                </a:ext>
              </a:extLst>
            </wp:docPr>
            <wp:cNvGraphicFramePr/>
            <a:graphic xmlns:a="http://schemas.openxmlformats.org/drawingml/2006/main">
              <a:graphicData uri="http://schemas.openxmlformats.org/drawingml/2006/picture">
                <pic:pic xmlns:pic="http://schemas.openxmlformats.org/drawingml/2006/picture">
                  <pic:nvPicPr>
                    <pic:cNvPr id="10" name="Picture 9" descr="Mellanox MSN3700-CS2FO Spectrum-2 Based 100GbE 1U Open Ethernet ...">
                      <a:extLst>
                        <a:ext uri="{FF2B5EF4-FFF2-40B4-BE49-F238E27FC236}">
                          <a16:creationId xmlns:a16="http://schemas.microsoft.com/office/drawing/2014/main" id="{2EAE3204-94AF-4209-B1A9-CBFB80437610}"/>
                        </a:ext>
                      </a:extLst>
                    </pic:cNvPr>
                    <pic:cNvPicPr/>
                  </pic:nvPicPr>
                  <pic:blipFill rotWithShape="1">
                    <a:blip r:embed="rId52">
                      <a:extLst>
                        <a:ext uri="{28A0092B-C50C-407E-A947-70E740481C1C}">
                          <a14:useLocalDpi xmlns:a14="http://schemas.microsoft.com/office/drawing/2010/main" val="0"/>
                        </a:ext>
                      </a:extLst>
                    </a:blip>
                    <a:srcRect t="33866" b="47444"/>
                    <a:stretch/>
                  </pic:blipFill>
                  <pic:spPr bwMode="auto">
                    <a:xfrm>
                      <a:off x="0" y="0"/>
                      <a:ext cx="2645410" cy="495300"/>
                    </a:xfrm>
                    <a:prstGeom prst="rect">
                      <a:avLst/>
                    </a:prstGeom>
                    <a:noFill/>
                    <a:ln>
                      <a:noFill/>
                    </a:ln>
                    <a:extLst>
                      <a:ext uri="{53640926-AAD7-44D8-BBD7-CCE9431645EC}">
                        <a14:shadowObscured xmlns:a14="http://schemas.microsoft.com/office/drawing/2010/main"/>
                      </a:ext>
                    </a:extLst>
                  </pic:spPr>
                </pic:pic>
              </a:graphicData>
            </a:graphic>
          </wp:anchor>
        </w:drawing>
      </w:r>
    </w:p>
    <w:p w14:paraId="56841DCD" w14:textId="2578231B" w:rsidR="00FA33C9" w:rsidRDefault="00FA33C9">
      <w:pPr>
        <w:spacing w:after="67" w:line="259" w:lineRule="auto"/>
        <w:ind w:left="273" w:firstLine="0"/>
        <w:rPr>
          <w:rFonts w:asciiTheme="minorHAnsi" w:hAnsiTheme="minorHAnsi" w:cstheme="minorHAnsi"/>
        </w:rPr>
      </w:pPr>
    </w:p>
    <w:p w14:paraId="0CE7904A" w14:textId="090598A0" w:rsidR="00FA33C9" w:rsidRDefault="00FA33C9">
      <w:pPr>
        <w:spacing w:after="67" w:line="259" w:lineRule="auto"/>
        <w:ind w:left="273" w:firstLine="0"/>
        <w:rPr>
          <w:rFonts w:asciiTheme="minorHAnsi" w:hAnsiTheme="minorHAnsi" w:cstheme="minorHAnsi"/>
        </w:rPr>
      </w:pPr>
    </w:p>
    <w:p w14:paraId="00CCD941" w14:textId="4DB74963" w:rsidR="00FA33C9" w:rsidRDefault="00FA33C9">
      <w:pPr>
        <w:spacing w:after="67" w:line="259" w:lineRule="auto"/>
        <w:ind w:left="273" w:firstLine="0"/>
        <w:rPr>
          <w:rFonts w:asciiTheme="minorHAnsi" w:hAnsiTheme="minorHAnsi" w:cstheme="minorHAnsi"/>
        </w:rPr>
      </w:pPr>
    </w:p>
    <w:p w14:paraId="0B872C57" w14:textId="77777777" w:rsidR="00FA33C9" w:rsidRPr="00FA33C9" w:rsidRDefault="00FA33C9">
      <w:pPr>
        <w:spacing w:after="67" w:line="259" w:lineRule="auto"/>
        <w:ind w:left="273" w:firstLine="0"/>
        <w:rPr>
          <w:rFonts w:asciiTheme="minorHAnsi" w:hAnsiTheme="minorHAnsi" w:cstheme="minorHAnsi"/>
        </w:rPr>
      </w:pPr>
    </w:p>
    <w:p w14:paraId="58D8A856" w14:textId="53689851" w:rsidR="004F2109" w:rsidRPr="00FF64E0" w:rsidRDefault="00517646" w:rsidP="00FA33C9">
      <w:pPr>
        <w:spacing w:after="164"/>
        <w:ind w:left="-5" w:right="189"/>
        <w:rPr>
          <w:rFonts w:asciiTheme="minorHAnsi" w:hAnsiTheme="minorHAnsi" w:cstheme="minorHAnsi"/>
          <w:sz w:val="24"/>
          <w:szCs w:val="24"/>
        </w:rPr>
      </w:pPr>
      <w:r w:rsidRPr="00FF64E0">
        <w:rPr>
          <w:rFonts w:asciiTheme="minorHAnsi" w:hAnsiTheme="minorHAnsi" w:cstheme="minorHAnsi"/>
          <w:sz w:val="24"/>
          <w:szCs w:val="24"/>
        </w:rPr>
        <w:t xml:space="preserve">We’ve </w:t>
      </w:r>
      <w:commentRangeStart w:id="51"/>
      <w:r w:rsidRPr="00FF64E0">
        <w:rPr>
          <w:rFonts w:asciiTheme="minorHAnsi" w:hAnsiTheme="minorHAnsi" w:cstheme="minorHAnsi"/>
          <w:sz w:val="24"/>
          <w:szCs w:val="24"/>
        </w:rPr>
        <w:t>substantially</w:t>
      </w:r>
      <w:commentRangeEnd w:id="51"/>
      <w:r w:rsidR="00A821B0" w:rsidRPr="00FF64E0">
        <w:rPr>
          <w:rStyle w:val="CommentReference"/>
          <w:sz w:val="24"/>
          <w:szCs w:val="24"/>
        </w:rPr>
        <w:commentReference w:id="51"/>
      </w:r>
      <w:r w:rsidRPr="00FF64E0">
        <w:rPr>
          <w:rFonts w:asciiTheme="minorHAnsi" w:hAnsiTheme="minorHAnsi" w:cstheme="minorHAnsi"/>
          <w:sz w:val="24"/>
          <w:szCs w:val="24"/>
        </w:rPr>
        <w:t xml:space="preserve"> improved our Linux skills, </w:t>
      </w:r>
      <w:r w:rsidR="00FA33C9" w:rsidRPr="00FF64E0">
        <w:rPr>
          <w:rFonts w:asciiTheme="minorHAnsi" w:hAnsiTheme="minorHAnsi" w:cstheme="minorHAnsi"/>
          <w:sz w:val="24"/>
          <w:szCs w:val="24"/>
        </w:rPr>
        <w:t>which was our main platform</w:t>
      </w:r>
      <w:r w:rsidRPr="00FF64E0">
        <w:rPr>
          <w:rFonts w:asciiTheme="minorHAnsi" w:hAnsiTheme="minorHAnsi" w:cstheme="minorHAnsi"/>
          <w:sz w:val="24"/>
          <w:szCs w:val="24"/>
        </w:rPr>
        <w:t xml:space="preserve">. We’ve taken our Python skills to the next level by </w:t>
      </w:r>
      <w:r w:rsidR="00FA33C9" w:rsidRPr="00FF64E0">
        <w:rPr>
          <w:rFonts w:asciiTheme="minorHAnsi" w:hAnsiTheme="minorHAnsi" w:cstheme="minorHAnsi"/>
          <w:sz w:val="24"/>
          <w:szCs w:val="24"/>
        </w:rPr>
        <w:t xml:space="preserve">writing </w:t>
      </w:r>
      <w:proofErr w:type="gramStart"/>
      <w:r w:rsidR="00FA33C9" w:rsidRPr="00FF64E0">
        <w:rPr>
          <w:rFonts w:asciiTheme="minorHAnsi" w:hAnsiTheme="minorHAnsi" w:cstheme="minorHAnsi"/>
          <w:sz w:val="24"/>
          <w:szCs w:val="24"/>
        </w:rPr>
        <w:t>scripts, and</w:t>
      </w:r>
      <w:proofErr w:type="gramEnd"/>
      <w:r w:rsidR="00FA33C9" w:rsidRPr="00FF64E0">
        <w:rPr>
          <w:rFonts w:asciiTheme="minorHAnsi" w:hAnsiTheme="minorHAnsi" w:cstheme="minorHAnsi"/>
          <w:sz w:val="24"/>
          <w:szCs w:val="24"/>
        </w:rPr>
        <w:t xml:space="preserve"> learning how to build our own GUI.</w:t>
      </w:r>
      <w:r w:rsidRPr="00FF64E0">
        <w:rPr>
          <w:rFonts w:asciiTheme="minorHAnsi" w:hAnsiTheme="minorHAnsi" w:cstheme="minorHAnsi"/>
          <w:sz w:val="24"/>
          <w:szCs w:val="24"/>
        </w:rPr>
        <w:t xml:space="preserve"> We were introduced to technologies like P4, Docker, Spectrum, </w:t>
      </w:r>
      <w:r w:rsidR="00FA33C9" w:rsidRPr="00FF64E0">
        <w:rPr>
          <w:rFonts w:asciiTheme="minorHAnsi" w:hAnsiTheme="minorHAnsi" w:cstheme="minorHAnsi"/>
          <w:sz w:val="24"/>
          <w:szCs w:val="24"/>
        </w:rPr>
        <w:t>VMs and more. We also learnt how to work from afar, both from each other, from our contractures and the physical set up, during the Corona time.</w:t>
      </w:r>
    </w:p>
    <w:p w14:paraId="0ABECADB" w14:textId="46A5BCA6" w:rsidR="004F2109" w:rsidRPr="00FF64E0" w:rsidRDefault="00517646">
      <w:pPr>
        <w:ind w:left="-5" w:right="378"/>
        <w:rPr>
          <w:rFonts w:asciiTheme="minorHAnsi" w:hAnsiTheme="minorHAnsi" w:cstheme="minorHAnsi"/>
          <w:sz w:val="24"/>
          <w:szCs w:val="24"/>
        </w:rPr>
      </w:pPr>
      <w:r w:rsidRPr="00FF64E0">
        <w:rPr>
          <w:rFonts w:asciiTheme="minorHAnsi" w:hAnsiTheme="minorHAnsi" w:cstheme="minorHAnsi"/>
          <w:sz w:val="24"/>
          <w:szCs w:val="24"/>
        </w:rPr>
        <w:t xml:space="preserve">The acquired knowledge will with high probability be beneficial to our careers wherever we go! </w:t>
      </w:r>
    </w:p>
    <w:p w14:paraId="5F4315BA" w14:textId="2BA57037" w:rsidR="00FA33C9" w:rsidRDefault="00FA33C9">
      <w:pPr>
        <w:ind w:left="-5" w:right="378"/>
        <w:rPr>
          <w:rFonts w:asciiTheme="minorHAnsi" w:hAnsiTheme="minorHAnsi" w:cstheme="minorHAnsi"/>
        </w:rPr>
      </w:pPr>
    </w:p>
    <w:p w14:paraId="04CEBA30" w14:textId="77777777" w:rsidR="00FA33C9" w:rsidRPr="00BB1914" w:rsidRDefault="00FA33C9">
      <w:pPr>
        <w:ind w:left="-5" w:right="378"/>
        <w:rPr>
          <w:rFonts w:asciiTheme="minorHAnsi" w:hAnsiTheme="minorHAnsi" w:cstheme="minorHAnsi"/>
        </w:rPr>
      </w:pPr>
    </w:p>
    <w:p w14:paraId="5DBC3193" w14:textId="02F65544" w:rsidR="004F2109" w:rsidRDefault="004F2109">
      <w:pPr>
        <w:spacing w:after="262" w:line="259" w:lineRule="auto"/>
        <w:ind w:left="0" w:right="334" w:firstLine="0"/>
        <w:jc w:val="right"/>
        <w:rPr>
          <w:rFonts w:asciiTheme="minorHAnsi" w:hAnsiTheme="minorHAnsi" w:cstheme="minorHAnsi"/>
        </w:rPr>
      </w:pPr>
    </w:p>
    <w:p w14:paraId="17C6BD88" w14:textId="1A46AA06" w:rsidR="004F2109" w:rsidRPr="00BB1914" w:rsidRDefault="004F2109">
      <w:pPr>
        <w:spacing w:after="87" w:line="259" w:lineRule="auto"/>
        <w:ind w:left="0" w:firstLine="0"/>
        <w:rPr>
          <w:rFonts w:asciiTheme="minorHAnsi" w:hAnsiTheme="minorHAnsi" w:cstheme="minorHAnsi"/>
        </w:rPr>
      </w:pPr>
    </w:p>
    <w:p w14:paraId="3E61B7D0" w14:textId="1B162394" w:rsidR="004F2109" w:rsidRDefault="00FA33C9" w:rsidP="00D15609">
      <w:pPr>
        <w:pStyle w:val="Heading2"/>
        <w:ind w:left="-5"/>
        <w:rPr>
          <w:rFonts w:asciiTheme="minorHAnsi" w:hAnsiTheme="minorHAnsi" w:cstheme="minorHAnsi"/>
          <w:color w:val="B965A7"/>
        </w:rPr>
      </w:pPr>
      <w:bookmarkStart w:id="52" w:name="_Toc48407018"/>
      <w:r w:rsidRPr="00D15609">
        <w:rPr>
          <w:rFonts w:asciiTheme="minorHAnsi" w:hAnsiTheme="minorHAnsi" w:cstheme="minorHAnsi"/>
          <w:color w:val="B965A7"/>
        </w:rPr>
        <w:lastRenderedPageBreak/>
        <w:t>Challenges</w:t>
      </w:r>
      <w:bookmarkEnd w:id="52"/>
      <w:r w:rsidR="00517646" w:rsidRPr="00D15609">
        <w:rPr>
          <w:rFonts w:asciiTheme="minorHAnsi" w:hAnsiTheme="minorHAnsi" w:cstheme="minorHAnsi"/>
          <w:color w:val="B965A7"/>
        </w:rPr>
        <w:t xml:space="preserve"> </w:t>
      </w:r>
    </w:p>
    <w:p w14:paraId="3B5F9ADD" w14:textId="77777777" w:rsidR="00CE06D2" w:rsidRPr="00CE06D2" w:rsidRDefault="00CE06D2" w:rsidP="00CE06D2"/>
    <w:p w14:paraId="09FE898A" w14:textId="77777777" w:rsidR="00745FBA" w:rsidRPr="00745FBA" w:rsidRDefault="00745FBA" w:rsidP="00745FBA">
      <w:pPr>
        <w:spacing w:after="178" w:line="259" w:lineRule="auto"/>
        <w:ind w:left="0" w:firstLine="0"/>
        <w:rPr>
          <w:rFonts w:asciiTheme="minorHAnsi" w:hAnsiTheme="minorHAnsi" w:cstheme="minorHAnsi"/>
          <w:sz w:val="24"/>
          <w:szCs w:val="24"/>
        </w:rPr>
      </w:pPr>
      <w:r w:rsidRPr="00745FBA">
        <w:rPr>
          <w:rFonts w:asciiTheme="minorHAnsi" w:hAnsiTheme="minorHAnsi" w:cstheme="minorHAnsi"/>
          <w:sz w:val="24"/>
          <w:szCs w:val="24"/>
        </w:rPr>
        <w:t xml:space="preserve">As every project, we have had a lot of challenges along the way. Some were expected, and some were not. </w:t>
      </w:r>
    </w:p>
    <w:p w14:paraId="04EF3BE4" w14:textId="6BB29FF5" w:rsidR="00745FBA" w:rsidRPr="00745FBA" w:rsidRDefault="00745FBA" w:rsidP="00745FBA">
      <w:pPr>
        <w:spacing w:after="178" w:line="259" w:lineRule="auto"/>
        <w:ind w:left="0" w:firstLine="0"/>
        <w:rPr>
          <w:rFonts w:asciiTheme="minorHAnsi" w:hAnsiTheme="minorHAnsi" w:cstheme="minorHAnsi"/>
          <w:sz w:val="24"/>
          <w:szCs w:val="24"/>
        </w:rPr>
      </w:pPr>
      <w:r w:rsidRPr="00745FBA">
        <w:rPr>
          <w:rFonts w:asciiTheme="minorHAnsi" w:hAnsiTheme="minorHAnsi" w:cstheme="minorHAnsi"/>
          <w:sz w:val="24"/>
          <w:szCs w:val="24"/>
        </w:rPr>
        <w:t xml:space="preserve">Going in we </w:t>
      </w:r>
      <w:r>
        <w:rPr>
          <w:rFonts w:asciiTheme="minorHAnsi" w:hAnsiTheme="minorHAnsi" w:cstheme="minorHAnsi"/>
          <w:sz w:val="24"/>
          <w:szCs w:val="24"/>
        </w:rPr>
        <w:t>k</w:t>
      </w:r>
      <w:r w:rsidRPr="00745FBA">
        <w:rPr>
          <w:rFonts w:asciiTheme="minorHAnsi" w:hAnsiTheme="minorHAnsi" w:cstheme="minorHAnsi"/>
          <w:sz w:val="24"/>
          <w:szCs w:val="24"/>
        </w:rPr>
        <w:t xml:space="preserve">new that p4 language is new and innovating, </w:t>
      </w:r>
      <w:r>
        <w:rPr>
          <w:rFonts w:asciiTheme="minorHAnsi" w:hAnsiTheme="minorHAnsi" w:cstheme="minorHAnsi"/>
          <w:sz w:val="24"/>
          <w:szCs w:val="24"/>
        </w:rPr>
        <w:t xml:space="preserve">and this is </w:t>
      </w:r>
      <w:r w:rsidRPr="00745FBA">
        <w:rPr>
          <w:rFonts w:asciiTheme="minorHAnsi" w:hAnsiTheme="minorHAnsi" w:cstheme="minorHAnsi"/>
          <w:sz w:val="24"/>
          <w:szCs w:val="24"/>
        </w:rPr>
        <w:t>one of the things that drew us to this project. Lack of online info</w:t>
      </w:r>
      <w:r>
        <w:rPr>
          <w:rFonts w:asciiTheme="minorHAnsi" w:hAnsiTheme="minorHAnsi" w:cstheme="minorHAnsi"/>
          <w:sz w:val="24"/>
          <w:szCs w:val="24"/>
        </w:rPr>
        <w:t>rmation</w:t>
      </w:r>
      <w:r w:rsidRPr="00745FBA">
        <w:rPr>
          <w:rFonts w:asciiTheme="minorHAnsi" w:hAnsiTheme="minorHAnsi" w:cstheme="minorHAnsi"/>
          <w:sz w:val="24"/>
          <w:szCs w:val="24"/>
        </w:rPr>
        <w:t xml:space="preserve"> and documentation made working with it challenging and educating. We appreciate Alan’s help and guidance on this matter</w:t>
      </w:r>
      <w:r>
        <w:rPr>
          <w:rFonts w:asciiTheme="minorHAnsi" w:hAnsiTheme="minorHAnsi" w:cstheme="minorHAnsi"/>
          <w:sz w:val="24"/>
          <w:szCs w:val="24"/>
        </w:rPr>
        <w:t>.</w:t>
      </w:r>
    </w:p>
    <w:p w14:paraId="68D95B9D" w14:textId="6AAE4F11" w:rsidR="00745FBA" w:rsidRPr="00745FBA" w:rsidRDefault="00745FBA" w:rsidP="00745FBA">
      <w:pPr>
        <w:spacing w:after="178" w:line="259" w:lineRule="auto"/>
        <w:ind w:left="0" w:firstLine="0"/>
        <w:rPr>
          <w:rFonts w:asciiTheme="minorHAnsi" w:hAnsiTheme="minorHAnsi" w:cstheme="minorHAnsi"/>
          <w:sz w:val="24"/>
          <w:szCs w:val="24"/>
        </w:rPr>
      </w:pPr>
      <w:r w:rsidRPr="00745FBA">
        <w:rPr>
          <w:rFonts w:asciiTheme="minorHAnsi" w:hAnsiTheme="minorHAnsi" w:cstheme="minorHAnsi"/>
          <w:sz w:val="24"/>
          <w:szCs w:val="24"/>
        </w:rPr>
        <w:t>Docker usage was also new to us. Combining different scripts, environments and HW components to work together dynamically was not always a simple task</w:t>
      </w:r>
      <w:r>
        <w:rPr>
          <w:rFonts w:asciiTheme="minorHAnsi" w:hAnsiTheme="minorHAnsi" w:cstheme="minorHAnsi"/>
          <w:sz w:val="24"/>
          <w:szCs w:val="24"/>
        </w:rPr>
        <w:t>.</w:t>
      </w:r>
    </w:p>
    <w:p w14:paraId="103FD63C" w14:textId="4C82B69D" w:rsidR="00745FBA" w:rsidRPr="00745FBA" w:rsidRDefault="00745FBA" w:rsidP="00745FBA">
      <w:pPr>
        <w:spacing w:after="178" w:line="259" w:lineRule="auto"/>
        <w:ind w:left="0" w:firstLine="0"/>
        <w:rPr>
          <w:rFonts w:asciiTheme="minorHAnsi" w:hAnsiTheme="minorHAnsi" w:cstheme="minorHAnsi"/>
          <w:sz w:val="24"/>
          <w:szCs w:val="24"/>
        </w:rPr>
      </w:pPr>
      <w:r w:rsidRPr="00745FBA">
        <w:rPr>
          <w:rFonts w:asciiTheme="minorHAnsi" w:hAnsiTheme="minorHAnsi" w:cstheme="minorHAnsi"/>
          <w:sz w:val="24"/>
          <w:szCs w:val="24"/>
        </w:rPr>
        <w:t>On the unexpected side</w:t>
      </w:r>
      <w:r>
        <w:rPr>
          <w:rFonts w:asciiTheme="minorHAnsi" w:hAnsiTheme="minorHAnsi" w:cstheme="minorHAnsi"/>
          <w:sz w:val="24"/>
          <w:szCs w:val="24"/>
        </w:rPr>
        <w:t>, however, w</w:t>
      </w:r>
      <w:r w:rsidRPr="00745FBA">
        <w:rPr>
          <w:rFonts w:asciiTheme="minorHAnsi" w:hAnsiTheme="minorHAnsi" w:cstheme="minorHAnsi"/>
          <w:sz w:val="24"/>
          <w:szCs w:val="24"/>
        </w:rPr>
        <w:t>e handled a set-up change in the middle of the project because of the lack of the second switch due to corona virus influences. We had to do a lot of changes in our set up, requiring a unique asym</w:t>
      </w:r>
      <w:r>
        <w:rPr>
          <w:rFonts w:asciiTheme="minorHAnsi" w:hAnsiTheme="minorHAnsi" w:cstheme="minorHAnsi"/>
          <w:sz w:val="24"/>
          <w:szCs w:val="24"/>
        </w:rPr>
        <w:t>m</w:t>
      </w:r>
      <w:r w:rsidRPr="00745FBA">
        <w:rPr>
          <w:rFonts w:asciiTheme="minorHAnsi" w:hAnsiTheme="minorHAnsi" w:cstheme="minorHAnsi"/>
          <w:sz w:val="24"/>
          <w:szCs w:val="24"/>
        </w:rPr>
        <w:t>etric layer 2 configuration</w:t>
      </w:r>
      <w:r>
        <w:rPr>
          <w:rFonts w:asciiTheme="minorHAnsi" w:hAnsiTheme="minorHAnsi" w:cstheme="minorHAnsi"/>
          <w:sz w:val="24"/>
          <w:szCs w:val="24"/>
        </w:rPr>
        <w:t xml:space="preserve"> (Detailed under “Special configuration”)</w:t>
      </w:r>
      <w:r w:rsidRPr="00745FBA">
        <w:rPr>
          <w:rFonts w:asciiTheme="minorHAnsi" w:hAnsiTheme="minorHAnsi" w:cstheme="minorHAnsi"/>
          <w:sz w:val="24"/>
          <w:szCs w:val="24"/>
        </w:rPr>
        <w:t xml:space="preserve">, </w:t>
      </w:r>
      <w:r>
        <w:rPr>
          <w:rFonts w:asciiTheme="minorHAnsi" w:hAnsiTheme="minorHAnsi" w:cstheme="minorHAnsi"/>
          <w:sz w:val="24"/>
          <w:szCs w:val="24"/>
        </w:rPr>
        <w:t xml:space="preserve">and as a result </w:t>
      </w:r>
      <w:r w:rsidRPr="00745FBA">
        <w:rPr>
          <w:rFonts w:asciiTheme="minorHAnsi" w:hAnsiTheme="minorHAnsi" w:cstheme="minorHAnsi"/>
          <w:sz w:val="24"/>
          <w:szCs w:val="24"/>
        </w:rPr>
        <w:t>we also had to change code that was already compiled and deployed.</w:t>
      </w:r>
    </w:p>
    <w:p w14:paraId="7C0A84D9" w14:textId="02940820" w:rsidR="00745FBA" w:rsidRPr="00745FBA" w:rsidRDefault="00745FBA" w:rsidP="00745FBA">
      <w:pPr>
        <w:spacing w:after="178" w:line="259" w:lineRule="auto"/>
        <w:ind w:left="0" w:firstLine="0"/>
        <w:rPr>
          <w:rFonts w:asciiTheme="minorHAnsi" w:hAnsiTheme="minorHAnsi" w:cstheme="minorHAnsi"/>
          <w:sz w:val="24"/>
          <w:szCs w:val="24"/>
        </w:rPr>
      </w:pPr>
      <w:r>
        <w:rPr>
          <w:rFonts w:asciiTheme="minorHAnsi" w:hAnsiTheme="minorHAnsi" w:cstheme="minorHAnsi"/>
          <w:sz w:val="24"/>
          <w:szCs w:val="24"/>
        </w:rPr>
        <w:t xml:space="preserve">Furthermore </w:t>
      </w:r>
      <w:r w:rsidRPr="00745FBA">
        <w:rPr>
          <w:rFonts w:asciiTheme="minorHAnsi" w:hAnsiTheme="minorHAnsi" w:cstheme="minorHAnsi"/>
          <w:sz w:val="24"/>
          <w:szCs w:val="24"/>
        </w:rPr>
        <w:t xml:space="preserve">- working from far with no physical access to the set up and the lab was also not always easy while working on a project of this type. Required a </w:t>
      </w:r>
      <w:proofErr w:type="gramStart"/>
      <w:r w:rsidRPr="00745FBA">
        <w:rPr>
          <w:rFonts w:asciiTheme="minorHAnsi" w:hAnsiTheme="minorHAnsi" w:cstheme="minorHAnsi"/>
          <w:sz w:val="24"/>
          <w:szCs w:val="24"/>
        </w:rPr>
        <w:t>long distance</w:t>
      </w:r>
      <w:proofErr w:type="gramEnd"/>
      <w:r w:rsidRPr="00745FBA">
        <w:rPr>
          <w:rFonts w:asciiTheme="minorHAnsi" w:hAnsiTheme="minorHAnsi" w:cstheme="minorHAnsi"/>
          <w:sz w:val="24"/>
          <w:szCs w:val="24"/>
        </w:rPr>
        <w:t xml:space="preserve"> assistance- mostly on </w:t>
      </w:r>
      <w:proofErr w:type="spellStart"/>
      <w:r w:rsidRPr="00745FBA">
        <w:rPr>
          <w:rFonts w:asciiTheme="minorHAnsi" w:hAnsiTheme="minorHAnsi" w:cstheme="minorHAnsi"/>
          <w:sz w:val="24"/>
          <w:szCs w:val="24"/>
        </w:rPr>
        <w:t>Itzik’s</w:t>
      </w:r>
      <w:proofErr w:type="spellEnd"/>
      <w:r w:rsidRPr="00745FBA">
        <w:rPr>
          <w:rFonts w:asciiTheme="minorHAnsi" w:hAnsiTheme="minorHAnsi" w:cstheme="minorHAnsi"/>
          <w:sz w:val="24"/>
          <w:szCs w:val="24"/>
        </w:rPr>
        <w:t xml:space="preserve"> expense. </w:t>
      </w:r>
    </w:p>
    <w:p w14:paraId="2211EBE9" w14:textId="6C6E9480" w:rsidR="004F2109" w:rsidRPr="00BB1914" w:rsidRDefault="00517646" w:rsidP="00FA33C9">
      <w:pPr>
        <w:spacing w:after="178" w:line="259" w:lineRule="auto"/>
        <w:ind w:left="0" w:firstLine="0"/>
        <w:rPr>
          <w:rFonts w:asciiTheme="minorHAnsi" w:hAnsiTheme="minorHAnsi" w:cstheme="minorHAnsi"/>
        </w:rPr>
      </w:pPr>
      <w:r w:rsidRPr="00BB1914">
        <w:rPr>
          <w:rFonts w:asciiTheme="minorHAnsi" w:hAnsiTheme="minorHAnsi" w:cstheme="minorHAnsi"/>
        </w:rPr>
        <w:t xml:space="preserve"> </w:t>
      </w:r>
    </w:p>
    <w:p w14:paraId="5DB6FA8C" w14:textId="0C2045A7" w:rsidR="0033107B" w:rsidRPr="00D15609" w:rsidRDefault="0033107B" w:rsidP="00D15609">
      <w:pPr>
        <w:pStyle w:val="Heading2"/>
        <w:ind w:left="-5"/>
        <w:rPr>
          <w:rFonts w:asciiTheme="minorHAnsi" w:hAnsiTheme="minorHAnsi" w:cstheme="minorHAnsi"/>
          <w:color w:val="B965A7"/>
        </w:rPr>
      </w:pPr>
      <w:bookmarkStart w:id="53" w:name="_Toc48407019"/>
      <w:r w:rsidRPr="00D15609">
        <w:rPr>
          <w:rFonts w:asciiTheme="minorHAnsi" w:hAnsiTheme="minorHAnsi" w:cstheme="minorHAnsi"/>
          <w:color w:val="B965A7"/>
        </w:rPr>
        <w:t>Future work</w:t>
      </w:r>
      <w:bookmarkEnd w:id="53"/>
    </w:p>
    <w:p w14:paraId="60956F90" w14:textId="2F3EDEFA" w:rsidR="004F2109" w:rsidRPr="00D15609" w:rsidRDefault="00517646">
      <w:pPr>
        <w:spacing w:after="0"/>
        <w:ind w:left="-5" w:right="189"/>
        <w:rPr>
          <w:rFonts w:asciiTheme="minorHAnsi" w:hAnsiTheme="minorHAnsi" w:cstheme="minorHAnsi"/>
          <w:sz w:val="24"/>
          <w:szCs w:val="24"/>
        </w:rPr>
      </w:pPr>
      <w:proofErr w:type="gramStart"/>
      <w:r w:rsidRPr="00D15609">
        <w:rPr>
          <w:rFonts w:asciiTheme="minorHAnsi" w:hAnsiTheme="minorHAnsi" w:cstheme="minorHAnsi"/>
          <w:sz w:val="24"/>
          <w:szCs w:val="24"/>
        </w:rPr>
        <w:t>We’ve</w:t>
      </w:r>
      <w:proofErr w:type="gramEnd"/>
      <w:r w:rsidRPr="00D15609">
        <w:rPr>
          <w:rFonts w:asciiTheme="minorHAnsi" w:hAnsiTheme="minorHAnsi" w:cstheme="minorHAnsi"/>
          <w:sz w:val="24"/>
          <w:szCs w:val="24"/>
        </w:rPr>
        <w:t xml:space="preserve"> drafted several suggestions regarding which steps should be taken after this project: </w:t>
      </w:r>
    </w:p>
    <w:p w14:paraId="19FCE79A" w14:textId="77777777" w:rsidR="00FA33C9" w:rsidRPr="00BB1914" w:rsidRDefault="00FA33C9" w:rsidP="00FA33C9">
      <w:pPr>
        <w:spacing w:after="0"/>
        <w:ind w:left="0" w:right="189" w:firstLine="0"/>
        <w:rPr>
          <w:rFonts w:asciiTheme="minorHAnsi" w:hAnsiTheme="minorHAnsi" w:cstheme="minorHAnsi"/>
        </w:rPr>
      </w:pPr>
    </w:p>
    <w:p w14:paraId="52581203" w14:textId="415E2E6E" w:rsidR="004F2109" w:rsidRPr="00BB1914" w:rsidRDefault="00517646" w:rsidP="00FA33C9">
      <w:pPr>
        <w:spacing w:after="449" w:line="259" w:lineRule="auto"/>
        <w:ind w:left="225" w:firstLine="0"/>
        <w:rPr>
          <w:rFonts w:asciiTheme="minorHAnsi" w:hAnsiTheme="minorHAnsi" w:cstheme="minorHAnsi"/>
        </w:rPr>
      </w:pPr>
      <w:r w:rsidRPr="00BB1914">
        <w:rPr>
          <w:rFonts w:asciiTheme="minorHAnsi" w:hAnsiTheme="minorHAnsi" w:cstheme="minorHAnsi"/>
          <w:noProof/>
          <w:sz w:val="22"/>
        </w:rPr>
        <mc:AlternateContent>
          <mc:Choice Requires="wpg">
            <w:drawing>
              <wp:inline distT="0" distB="0" distL="0" distR="0" wp14:anchorId="32070F65" wp14:editId="49D4A90E">
                <wp:extent cx="5943219" cy="755777"/>
                <wp:effectExtent l="0" t="0" r="635" b="6350"/>
                <wp:docPr id="17341" name="Group 17341"/>
                <wp:cNvGraphicFramePr/>
                <a:graphic xmlns:a="http://schemas.openxmlformats.org/drawingml/2006/main">
                  <a:graphicData uri="http://schemas.microsoft.com/office/word/2010/wordprocessingGroup">
                    <wpg:wgp>
                      <wpg:cNvGrpSpPr/>
                      <wpg:grpSpPr>
                        <a:xfrm>
                          <a:off x="0" y="0"/>
                          <a:ext cx="5943219" cy="755777"/>
                          <a:chOff x="-140677" y="-14068"/>
                          <a:chExt cx="5943219" cy="755777"/>
                        </a:xfrm>
                      </wpg:grpSpPr>
                      <wps:wsp>
                        <wps:cNvPr id="2515" name="Shape 2515"/>
                        <wps:cNvSpPr/>
                        <wps:spPr>
                          <a:xfrm>
                            <a:off x="-140677" y="-14068"/>
                            <a:ext cx="5943219" cy="755777"/>
                          </a:xfrm>
                          <a:custGeom>
                            <a:avLst/>
                            <a:gdLst/>
                            <a:ahLst/>
                            <a:cxnLst/>
                            <a:rect l="0" t="0" r="0" b="0"/>
                            <a:pathLst>
                              <a:path w="5943219" h="755777">
                                <a:moveTo>
                                  <a:pt x="75578" y="0"/>
                                </a:moveTo>
                                <a:lnTo>
                                  <a:pt x="5867654" y="0"/>
                                </a:lnTo>
                                <a:cubicBezTo>
                                  <a:pt x="5909310" y="0"/>
                                  <a:pt x="5943219" y="33910"/>
                                  <a:pt x="5943219" y="75565"/>
                                </a:cubicBezTo>
                                <a:lnTo>
                                  <a:pt x="5943219" y="680212"/>
                                </a:lnTo>
                                <a:cubicBezTo>
                                  <a:pt x="5943219" y="721995"/>
                                  <a:pt x="5909310" y="755777"/>
                                  <a:pt x="5867654" y="755777"/>
                                </a:cubicBezTo>
                                <a:lnTo>
                                  <a:pt x="75578" y="755777"/>
                                </a:lnTo>
                                <a:cubicBezTo>
                                  <a:pt x="33833" y="755777"/>
                                  <a:pt x="0" y="721995"/>
                                  <a:pt x="0" y="680212"/>
                                </a:cubicBezTo>
                                <a:lnTo>
                                  <a:pt x="0" y="75565"/>
                                </a:lnTo>
                                <a:cubicBezTo>
                                  <a:pt x="0" y="33910"/>
                                  <a:pt x="33833" y="0"/>
                                  <a:pt x="75578" y="0"/>
                                </a:cubicBezTo>
                                <a:close/>
                              </a:path>
                            </a:pathLst>
                          </a:custGeom>
                          <a:solidFill>
                            <a:srgbClr val="FF7C80"/>
                          </a:solidFill>
                          <a:ln w="0" cap="flat">
                            <a:miter lim="127000"/>
                          </a:ln>
                        </wps:spPr>
                        <wps:style>
                          <a:lnRef idx="0">
                            <a:srgbClr val="000000">
                              <a:alpha val="0"/>
                            </a:srgbClr>
                          </a:lnRef>
                          <a:fillRef idx="1">
                            <a:srgbClr val="ED7D31"/>
                          </a:fillRef>
                          <a:effectRef idx="0">
                            <a:scrgbClr r="0" g="0" b="0"/>
                          </a:effectRef>
                          <a:fontRef idx="none"/>
                        </wps:style>
                        <wps:bodyPr/>
                      </wps:wsp>
                      <wps:wsp>
                        <wps:cNvPr id="18564" name="Shape 18564"/>
                        <wps:cNvSpPr/>
                        <wps:spPr>
                          <a:xfrm>
                            <a:off x="427883" y="230744"/>
                            <a:ext cx="17329" cy="52019"/>
                          </a:xfrm>
                          <a:custGeom>
                            <a:avLst/>
                            <a:gdLst/>
                            <a:ahLst/>
                            <a:cxnLst/>
                            <a:rect l="0" t="0" r="0" b="0"/>
                            <a:pathLst>
                              <a:path w="17329" h="52019">
                                <a:moveTo>
                                  <a:pt x="0" y="0"/>
                                </a:moveTo>
                                <a:lnTo>
                                  <a:pt x="17329" y="0"/>
                                </a:lnTo>
                                <a:lnTo>
                                  <a:pt x="17329" y="52019"/>
                                </a:lnTo>
                                <a:lnTo>
                                  <a:pt x="0" y="52019"/>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18" name="Shape 2518"/>
                        <wps:cNvSpPr/>
                        <wps:spPr>
                          <a:xfrm>
                            <a:off x="519253" y="248695"/>
                            <a:ext cx="46867" cy="46900"/>
                          </a:xfrm>
                          <a:custGeom>
                            <a:avLst/>
                            <a:gdLst/>
                            <a:ahLst/>
                            <a:cxnLst/>
                            <a:rect l="0" t="0" r="0" b="0"/>
                            <a:pathLst>
                              <a:path w="46867" h="46900">
                                <a:moveTo>
                                  <a:pt x="34614" y="0"/>
                                </a:moveTo>
                                <a:lnTo>
                                  <a:pt x="46867" y="12261"/>
                                </a:lnTo>
                                <a:lnTo>
                                  <a:pt x="12253" y="46900"/>
                                </a:lnTo>
                                <a:lnTo>
                                  <a:pt x="0" y="34640"/>
                                </a:lnTo>
                                <a:lnTo>
                                  <a:pt x="34614"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20" name="Shape 2520"/>
                        <wps:cNvSpPr/>
                        <wps:spPr>
                          <a:xfrm>
                            <a:off x="306757" y="248478"/>
                            <a:ext cx="46867" cy="46897"/>
                          </a:xfrm>
                          <a:custGeom>
                            <a:avLst/>
                            <a:gdLst/>
                            <a:ahLst/>
                            <a:cxnLst/>
                            <a:rect l="0" t="0" r="0" b="0"/>
                            <a:pathLst>
                              <a:path w="46867" h="46897">
                                <a:moveTo>
                                  <a:pt x="12253" y="0"/>
                                </a:moveTo>
                                <a:lnTo>
                                  <a:pt x="46867" y="34636"/>
                                </a:lnTo>
                                <a:lnTo>
                                  <a:pt x="34614" y="46897"/>
                                </a:lnTo>
                                <a:lnTo>
                                  <a:pt x="0" y="12261"/>
                                </a:lnTo>
                                <a:lnTo>
                                  <a:pt x="12253"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65" name="Shape 18565"/>
                        <wps:cNvSpPr/>
                        <wps:spPr>
                          <a:xfrm>
                            <a:off x="540521" y="352123"/>
                            <a:ext cx="43322" cy="17340"/>
                          </a:xfrm>
                          <a:custGeom>
                            <a:avLst/>
                            <a:gdLst/>
                            <a:ahLst/>
                            <a:cxnLst/>
                            <a:rect l="0" t="0" r="0" b="0"/>
                            <a:pathLst>
                              <a:path w="43322" h="17340">
                                <a:moveTo>
                                  <a:pt x="0" y="0"/>
                                </a:moveTo>
                                <a:lnTo>
                                  <a:pt x="43322" y="0"/>
                                </a:lnTo>
                                <a:lnTo>
                                  <a:pt x="43322" y="17340"/>
                                </a:lnTo>
                                <a:lnTo>
                                  <a:pt x="0" y="173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18566" name="Shape 18566"/>
                        <wps:cNvSpPr/>
                        <wps:spPr>
                          <a:xfrm>
                            <a:off x="289251" y="352123"/>
                            <a:ext cx="43322" cy="17340"/>
                          </a:xfrm>
                          <a:custGeom>
                            <a:avLst/>
                            <a:gdLst/>
                            <a:ahLst/>
                            <a:cxnLst/>
                            <a:rect l="0" t="0" r="0" b="0"/>
                            <a:pathLst>
                              <a:path w="43322" h="17340">
                                <a:moveTo>
                                  <a:pt x="0" y="0"/>
                                </a:moveTo>
                                <a:lnTo>
                                  <a:pt x="43322" y="0"/>
                                </a:lnTo>
                                <a:lnTo>
                                  <a:pt x="43322" y="17340"/>
                                </a:lnTo>
                                <a:lnTo>
                                  <a:pt x="0" y="17340"/>
                                </a:lnTo>
                                <a:lnTo>
                                  <a:pt x="0" y="0"/>
                                </a:lnTo>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23" name="Shape 2523"/>
                        <wps:cNvSpPr/>
                        <wps:spPr>
                          <a:xfrm>
                            <a:off x="289251" y="300103"/>
                            <a:ext cx="147296" cy="225416"/>
                          </a:xfrm>
                          <a:custGeom>
                            <a:avLst/>
                            <a:gdLst/>
                            <a:ahLst/>
                            <a:cxnLst/>
                            <a:rect l="0" t="0" r="0" b="0"/>
                            <a:pathLst>
                              <a:path w="147296" h="225416">
                                <a:moveTo>
                                  <a:pt x="84912" y="0"/>
                                </a:moveTo>
                                <a:lnTo>
                                  <a:pt x="147296" y="0"/>
                                </a:lnTo>
                                <a:lnTo>
                                  <a:pt x="147296" y="26010"/>
                                </a:lnTo>
                                <a:lnTo>
                                  <a:pt x="92710" y="26010"/>
                                </a:lnTo>
                                <a:lnTo>
                                  <a:pt x="77980" y="173397"/>
                                </a:lnTo>
                                <a:lnTo>
                                  <a:pt x="147296" y="173397"/>
                                </a:lnTo>
                                <a:lnTo>
                                  <a:pt x="147296" y="225416"/>
                                </a:lnTo>
                                <a:lnTo>
                                  <a:pt x="0" y="225416"/>
                                </a:lnTo>
                                <a:lnTo>
                                  <a:pt x="0" y="199407"/>
                                </a:lnTo>
                                <a:lnTo>
                                  <a:pt x="25993" y="199407"/>
                                </a:lnTo>
                                <a:lnTo>
                                  <a:pt x="25993" y="173397"/>
                                </a:lnTo>
                                <a:lnTo>
                                  <a:pt x="51987" y="173397"/>
                                </a:lnTo>
                                <a:lnTo>
                                  <a:pt x="67583" y="15606"/>
                                </a:lnTo>
                                <a:cubicBezTo>
                                  <a:pt x="68449" y="6936"/>
                                  <a:pt x="75814" y="0"/>
                                  <a:pt x="84912"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24" name="Shape 2524"/>
                        <wps:cNvSpPr/>
                        <wps:spPr>
                          <a:xfrm>
                            <a:off x="436547" y="300103"/>
                            <a:ext cx="147296" cy="225416"/>
                          </a:xfrm>
                          <a:custGeom>
                            <a:avLst/>
                            <a:gdLst/>
                            <a:ahLst/>
                            <a:cxnLst/>
                            <a:rect l="0" t="0" r="0" b="0"/>
                            <a:pathLst>
                              <a:path w="147296" h="225416">
                                <a:moveTo>
                                  <a:pt x="0" y="0"/>
                                </a:moveTo>
                                <a:lnTo>
                                  <a:pt x="62384" y="0"/>
                                </a:lnTo>
                                <a:cubicBezTo>
                                  <a:pt x="71482" y="0"/>
                                  <a:pt x="78847" y="6936"/>
                                  <a:pt x="79713" y="15606"/>
                                </a:cubicBezTo>
                                <a:lnTo>
                                  <a:pt x="95309" y="173397"/>
                                </a:lnTo>
                                <a:lnTo>
                                  <a:pt x="121302" y="173397"/>
                                </a:lnTo>
                                <a:lnTo>
                                  <a:pt x="121302" y="199407"/>
                                </a:lnTo>
                                <a:lnTo>
                                  <a:pt x="147296" y="199407"/>
                                </a:lnTo>
                                <a:lnTo>
                                  <a:pt x="147296" y="225416"/>
                                </a:lnTo>
                                <a:lnTo>
                                  <a:pt x="0" y="225416"/>
                                </a:lnTo>
                                <a:lnTo>
                                  <a:pt x="0" y="173397"/>
                                </a:lnTo>
                                <a:lnTo>
                                  <a:pt x="69316" y="173397"/>
                                </a:lnTo>
                                <a:lnTo>
                                  <a:pt x="54153" y="26010"/>
                                </a:lnTo>
                                <a:lnTo>
                                  <a:pt x="0" y="26010"/>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25" name="Shape 2525"/>
                        <wps:cNvSpPr/>
                        <wps:spPr>
                          <a:xfrm>
                            <a:off x="457342" y="343453"/>
                            <a:ext cx="28593" cy="112708"/>
                          </a:xfrm>
                          <a:custGeom>
                            <a:avLst/>
                            <a:gdLst/>
                            <a:ahLst/>
                            <a:cxnLst/>
                            <a:rect l="0" t="0" r="0" b="0"/>
                            <a:pathLst>
                              <a:path w="28593" h="112708">
                                <a:moveTo>
                                  <a:pt x="0" y="0"/>
                                </a:moveTo>
                                <a:lnTo>
                                  <a:pt x="17329" y="0"/>
                                </a:lnTo>
                                <a:lnTo>
                                  <a:pt x="28593" y="112708"/>
                                </a:lnTo>
                                <a:lnTo>
                                  <a:pt x="10831" y="112708"/>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26" name="Rectangle 2526"/>
                        <wps:cNvSpPr/>
                        <wps:spPr>
                          <a:xfrm>
                            <a:off x="397384" y="230749"/>
                            <a:ext cx="4814695" cy="424406"/>
                          </a:xfrm>
                          <a:prstGeom prst="rect">
                            <a:avLst/>
                          </a:prstGeom>
                          <a:ln>
                            <a:noFill/>
                          </a:ln>
                        </wps:spPr>
                        <wps:txbx>
                          <w:txbxContent>
                            <w:p w14:paraId="1F1F6036" w14:textId="77777777" w:rsidR="00FE7624" w:rsidRPr="00FA33C9" w:rsidRDefault="00FE7624" w:rsidP="00FA33C9">
                              <w:pPr>
                                <w:spacing w:after="160" w:line="259" w:lineRule="auto"/>
                                <w:ind w:left="720" w:firstLine="0"/>
                                <w:rPr>
                                  <w:color w:val="FFFFFF"/>
                                  <w:sz w:val="32"/>
                                  <w:szCs w:val="32"/>
                                </w:rPr>
                              </w:pPr>
                              <w:r w:rsidRPr="00FA33C9">
                                <w:rPr>
                                  <w:color w:val="FFFFFF"/>
                                  <w:sz w:val="32"/>
                                  <w:szCs w:val="32"/>
                                </w:rPr>
                                <w:t>Make the application self-triggered</w:t>
                              </w:r>
                            </w:p>
                            <w:p w14:paraId="154C8258" w14:textId="7BDB1772" w:rsidR="00FE7624" w:rsidRDefault="00FE7624">
                              <w:pPr>
                                <w:spacing w:after="160" w:line="259" w:lineRule="auto"/>
                                <w:ind w:left="0" w:firstLine="0"/>
                              </w:pPr>
                            </w:p>
                          </w:txbxContent>
                        </wps:txbx>
                        <wps:bodyPr horzOverflow="overflow" vert="horz" lIns="0" tIns="0" rIns="0" bIns="0" rtlCol="0">
                          <a:noAutofit/>
                        </wps:bodyPr>
                      </wps:wsp>
                      <wps:wsp>
                        <wps:cNvPr id="2527" name="Rectangle 2527"/>
                        <wps:cNvSpPr/>
                        <wps:spPr>
                          <a:xfrm>
                            <a:off x="1942592" y="117221"/>
                            <a:ext cx="1309303" cy="241550"/>
                          </a:xfrm>
                          <a:prstGeom prst="rect">
                            <a:avLst/>
                          </a:prstGeom>
                          <a:ln>
                            <a:noFill/>
                          </a:ln>
                        </wps:spPr>
                        <wps:txbx>
                          <w:txbxContent>
                            <w:p w14:paraId="7F62E326" w14:textId="41D2E5E0" w:rsidR="00FE7624" w:rsidRDefault="00FE7624">
                              <w:pPr>
                                <w:spacing w:after="160" w:line="259" w:lineRule="auto"/>
                                <w:ind w:left="0" w:firstLine="0"/>
                              </w:pPr>
                            </w:p>
                          </w:txbxContent>
                        </wps:txbx>
                        <wps:bodyPr horzOverflow="overflow" vert="horz" lIns="0" tIns="0" rIns="0" bIns="0" rtlCol="0">
                          <a:noAutofit/>
                        </wps:bodyPr>
                      </wps:wsp>
                      <wps:wsp>
                        <wps:cNvPr id="2529" name="Rectangle 2529"/>
                        <wps:cNvSpPr/>
                        <wps:spPr>
                          <a:xfrm>
                            <a:off x="953135" y="524892"/>
                            <a:ext cx="2548751" cy="171355"/>
                          </a:xfrm>
                          <a:prstGeom prst="rect">
                            <a:avLst/>
                          </a:prstGeom>
                          <a:ln>
                            <a:noFill/>
                          </a:ln>
                        </wps:spPr>
                        <wps:txbx>
                          <w:txbxContent>
                            <w:p w14:paraId="7F287C13" w14:textId="5B24D965" w:rsidR="00FE7624" w:rsidRDefault="00FE7624">
                              <w:pPr>
                                <w:spacing w:after="160" w:line="259" w:lineRule="auto"/>
                                <w:ind w:left="0" w:firstLine="0"/>
                              </w:pPr>
                            </w:p>
                          </w:txbxContent>
                        </wps:txbx>
                        <wps:bodyPr horzOverflow="overflow" vert="horz" lIns="0" tIns="0" rIns="0" bIns="0" rtlCol="0">
                          <a:noAutofit/>
                        </wps:bodyPr>
                      </wps:wsp>
                    </wpg:wgp>
                  </a:graphicData>
                </a:graphic>
              </wp:inline>
            </w:drawing>
          </mc:Choice>
          <mc:Fallback>
            <w:pict>
              <v:group w14:anchorId="32070F65" id="Group 17341" o:spid="_x0000_s1027" style="width:467.95pt;height:59.5pt;mso-position-horizontal-relative:char;mso-position-vertical-relative:line" coordorigin="-1406,-140" coordsize="59432,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">
                <v:shape id="Shape 2515" o:spid="_x0000_s1028" style="position:absolute;left:-1406;top:-140;width:59431;height:7557;visibility:visible;mso-wrap-style:square;v-text-anchor:top" coordsize="5943219,755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" path="m75578,l5867654,v41656,,75565,33910,75565,75565l5943219,680212v,41783,-33909,75565,-75565,75565l75578,755777c33833,755777,,721995,,680212l,75565c,33910,33833,,75578,xe" fillcolor="#ff7c80" stroked="f" strokeweight="0">
                  <v:stroke miterlimit="83231f" joinstyle="miter"/>
                  <v:path arrowok="t" textboxrect="0,0,5943219,755777"/>
                </v:shape>
                <v:shape id="Shape 18564" o:spid="_x0000_s1029" style="position:absolute;left:4278;top:2307;width:174;height:520;visibility:visible;mso-wrap-style:square;v-text-anchor:top" coordsize="17329,520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" path="m,l17329,r,52019l,52019,,e" stroked="f" strokeweight="0">
                  <v:stroke miterlimit="83231f" joinstyle="miter"/>
                  <v:path arrowok="t" textboxrect="0,0,17329,52019"/>
                </v:shape>
                <v:shape id="Shape 2518" o:spid="_x0000_s1030" style="position:absolute;left:5192;top:2486;width:469;height:469;visibility:visible;mso-wrap-style:square;v-text-anchor:top" coordsize="46867,469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" path="m34614,l46867,12261,12253,46900,,34640,34614,xe" stroked="f" strokeweight="0">
                  <v:stroke miterlimit="83231f" joinstyle="miter"/>
                  <v:path arrowok="t" textboxrect="0,0,46867,46900"/>
                </v:shape>
                <v:shape id="Shape 2520" o:spid="_x0000_s1031" style="position:absolute;left:3067;top:2484;width:469;height:469;visibility:visible;mso-wrap-style:square;v-text-anchor:top" coordsize="46867,4689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" path="m12253,l46867,34636,34614,46897,,12261,12253,xe" stroked="f" strokeweight="0">
                  <v:stroke miterlimit="83231f" joinstyle="miter"/>
                  <v:path arrowok="t" textboxrect="0,0,46867,46897"/>
                </v:shape>
                <v:shape id="Shape 18565" o:spid="_x0000_s1032" style="position:absolute;left:5405;top:3521;width:433;height:173;visibility:visible;mso-wrap-style:square;v-text-anchor:top" coordsize="43322,1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" path="m,l43322,r,17340l,17340,,e" stroked="f" strokeweight="0">
                  <v:stroke miterlimit="83231f" joinstyle="miter"/>
                  <v:path arrowok="t" textboxrect="0,0,43322,17340"/>
                </v:shape>
                <v:shape id="Shape 18566" o:spid="_x0000_s1033" style="position:absolute;left:2892;top:3521;width:433;height:173;visibility:visible;mso-wrap-style:square;v-text-anchor:top" coordsize="43322,17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" path="m,l43322,r,17340l,17340,,e" stroked="f" strokeweight="0">
                  <v:stroke miterlimit="83231f" joinstyle="miter"/>
                  <v:path arrowok="t" textboxrect="0,0,43322,17340"/>
                </v:shape>
                <v:shape id="Shape 2523" o:spid="_x0000_s1034" style="position:absolute;left:2892;top:3001;width:1473;height:2254;visibility:visible;mso-wrap-style:square;v-text-anchor:top" coordsize="147296,225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" path="m84912,r62384,l147296,26010r-54586,l77980,173397r69316,l147296,225416,,225416,,199407r25993,l25993,173397r25994,l67583,15606c68449,6936,75814,,84912,xe" stroked="f" strokeweight="0">
                  <v:stroke miterlimit="83231f" joinstyle="miter"/>
                  <v:path arrowok="t" textboxrect="0,0,147296,225416"/>
                </v:shape>
                <v:shape id="Shape 2524" o:spid="_x0000_s1035" style="position:absolute;left:4365;top:3001;width:1473;height:2254;visibility:visible;mso-wrap-style:square;v-text-anchor:top" coordsize="147296,22541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" path="m,l62384,v9098,,16463,6936,17329,15606l95309,173397r25993,l121302,199407r25994,l147296,225416,,225416,,173397r69316,l54153,26010,,26010,,xe" stroked="f" strokeweight="0">
                  <v:stroke miterlimit="83231f" joinstyle="miter"/>
                  <v:path arrowok="t" textboxrect="0,0,147296,225416"/>
                </v:shape>
                <v:shape id="Shape 2525" o:spid="_x0000_s1036" style="position:absolute;left:4573;top:3434;width:286;height:1127;visibility:visible;mso-wrap-style:square;v-text-anchor:top" coordsize="28593,1127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" path="m,l17329,,28593,112708r-17762,l,xe" stroked="f" strokeweight="0">
                  <v:stroke miterlimit="83231f" joinstyle="miter"/>
                  <v:path arrowok="t" textboxrect="0,0,28593,112708"/>
                </v:shape>
                <v:rect id="Rectangle 2526" o:spid="_x0000_s1037" style="position:absolute;left:3973;top:2307;width:48147;height:4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" filled="f" stroked="f">
                  <v:textbox inset="0,0,0,0">
                    <w:txbxContent>
                      <w:p w14:paraId="1F1F6036" w14:textId="77777777" w:rsidR="00FE7624" w:rsidRPr="00FA33C9" w:rsidRDefault="00FE7624" w:rsidP="00FA33C9">
                        <w:pPr>
                          <w:spacing w:after="160" w:line="259" w:lineRule="auto"/>
                          <w:ind w:left="720" w:firstLine="0"/>
                          <w:rPr>
                            <w:color w:val="FFFFFF"/>
                            <w:sz w:val="32"/>
                            <w:szCs w:val="32"/>
                          </w:rPr>
                        </w:pPr>
                        <w:r w:rsidRPr="00FA33C9">
                          <w:rPr>
                            <w:color w:val="FFFFFF"/>
                            <w:sz w:val="32"/>
                            <w:szCs w:val="32"/>
                          </w:rPr>
                          <w:t>Make the application self-triggered</w:t>
                        </w:r>
                      </w:p>
                      <w:p w14:paraId="154C8258" w14:textId="7BDB1772" w:rsidR="00FE7624" w:rsidRDefault="00FE7624">
                        <w:pPr>
                          <w:spacing w:after="160" w:line="259" w:lineRule="auto"/>
                          <w:ind w:left="0" w:firstLine="0"/>
                        </w:pPr>
                      </w:p>
                    </w:txbxContent>
                  </v:textbox>
                </v:rect>
                <v:rect id="Rectangle 2527" o:spid="_x0000_s1038" style="position:absolute;left:19425;top:1172;width:13093;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" filled="f" stroked="f">
                  <v:textbox inset="0,0,0,0">
                    <w:txbxContent>
                      <w:p w14:paraId="7F62E326" w14:textId="41D2E5E0" w:rsidR="00FE7624" w:rsidRDefault="00FE7624">
                        <w:pPr>
                          <w:spacing w:after="160" w:line="259" w:lineRule="auto"/>
                          <w:ind w:left="0" w:firstLine="0"/>
                        </w:pPr>
                      </w:p>
                    </w:txbxContent>
                  </v:textbox>
                </v:rect>
                <v:rect id="Rectangle 2529" o:spid="_x0000_s1039" style="position:absolute;left:9531;top:5248;width:25487;height:1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IH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PcQLXN+EJyPwfAAD//wMAUEsBAi0AFAAGAAgAAAAhANvh9svuAAAAhQEAABMAAAAAAAAA&#10;AAAAAAAAAAAAAFtDb250ZW50X1R5cGVzXS54bWxQSwECLQAUAAYACAAAACEAWvQsW78AAAAVAQAA&#10;CwAAAAAAAAAAAAAAAAAfAQAAX3JlbHMvLnJlbHNQSwECLQAUAAYACAAAACEAZyCB4cYAAADdAAAA&#10;DwAAAAAAAAAAAAAAAAAHAgAAZHJzL2Rvd25yZXYueG1sUEsFBgAAAAADAAMAtwAAAPoCAAAAAA==&#10;" filled="f" stroked="f">
                  <v:textbox inset="0,0,0,0">
                    <w:txbxContent>
                      <w:p w14:paraId="7F287C13" w14:textId="5B24D965" w:rsidR="00FE7624" w:rsidRDefault="00FE7624">
                        <w:pPr>
                          <w:spacing w:after="160" w:line="259" w:lineRule="auto"/>
                          <w:ind w:left="0" w:firstLine="0"/>
                        </w:pPr>
                      </w:p>
                    </w:txbxContent>
                  </v:textbox>
                </v:rect>
                <w10:anchorlock/>
              </v:group>
            </w:pict>
          </mc:Fallback>
        </mc:AlternateContent>
      </w:r>
      <w:r w:rsidRPr="00BB1914">
        <w:rPr>
          <w:rFonts w:asciiTheme="minorHAnsi" w:hAnsiTheme="minorHAnsi" w:cstheme="minorHAnsi"/>
          <w:color w:val="FFFFFF"/>
          <w:sz w:val="24"/>
        </w:rPr>
        <w:t>.</w:t>
      </w:r>
    </w:p>
    <w:p w14:paraId="17B7CDB7" w14:textId="188B34CC" w:rsidR="004F2109" w:rsidRPr="00BB1914" w:rsidRDefault="00517646">
      <w:pPr>
        <w:spacing w:after="461" w:line="259" w:lineRule="auto"/>
        <w:ind w:left="225" w:firstLine="0"/>
        <w:rPr>
          <w:rFonts w:asciiTheme="minorHAnsi" w:hAnsiTheme="minorHAnsi" w:cstheme="minorHAnsi"/>
        </w:rPr>
      </w:pPr>
      <w:r w:rsidRPr="00BB1914">
        <w:rPr>
          <w:rFonts w:asciiTheme="minorHAnsi" w:hAnsiTheme="minorHAnsi" w:cstheme="minorHAnsi"/>
          <w:noProof/>
          <w:sz w:val="22"/>
        </w:rPr>
        <mc:AlternateContent>
          <mc:Choice Requires="wpg">
            <w:drawing>
              <wp:inline distT="0" distB="0" distL="0" distR="0" wp14:anchorId="10D4968D" wp14:editId="611CEBB5">
                <wp:extent cx="6587505" cy="755777"/>
                <wp:effectExtent l="0" t="0" r="0" b="6350"/>
                <wp:docPr id="17343" name="Group 17343"/>
                <wp:cNvGraphicFramePr/>
                <a:graphic xmlns:a="http://schemas.openxmlformats.org/drawingml/2006/main">
                  <a:graphicData uri="http://schemas.microsoft.com/office/word/2010/wordprocessingGroup">
                    <wpg:wgp>
                      <wpg:cNvGrpSpPr/>
                      <wpg:grpSpPr>
                        <a:xfrm>
                          <a:off x="0" y="0"/>
                          <a:ext cx="6587505" cy="755777"/>
                          <a:chOff x="0" y="0"/>
                          <a:chExt cx="6587505" cy="755777"/>
                        </a:xfrm>
                      </wpg:grpSpPr>
                      <wps:wsp>
                        <wps:cNvPr id="2538" name="Shape 2538"/>
                        <wps:cNvSpPr/>
                        <wps:spPr>
                          <a:xfrm>
                            <a:off x="0" y="0"/>
                            <a:ext cx="5943219" cy="755777"/>
                          </a:xfrm>
                          <a:custGeom>
                            <a:avLst/>
                            <a:gdLst/>
                            <a:ahLst/>
                            <a:cxnLst/>
                            <a:rect l="0" t="0" r="0" b="0"/>
                            <a:pathLst>
                              <a:path w="5943219" h="755777">
                                <a:moveTo>
                                  <a:pt x="75578" y="0"/>
                                </a:moveTo>
                                <a:lnTo>
                                  <a:pt x="5867654" y="0"/>
                                </a:lnTo>
                                <a:cubicBezTo>
                                  <a:pt x="5909310" y="0"/>
                                  <a:pt x="5943219" y="33909"/>
                                  <a:pt x="5943219" y="75565"/>
                                </a:cubicBezTo>
                                <a:lnTo>
                                  <a:pt x="5943219" y="680212"/>
                                </a:lnTo>
                                <a:cubicBezTo>
                                  <a:pt x="5943219" y="721995"/>
                                  <a:pt x="5909310" y="755777"/>
                                  <a:pt x="5867654" y="755777"/>
                                </a:cubicBezTo>
                                <a:lnTo>
                                  <a:pt x="75578" y="755777"/>
                                </a:lnTo>
                                <a:cubicBezTo>
                                  <a:pt x="33833" y="755777"/>
                                  <a:pt x="0" y="721995"/>
                                  <a:pt x="0" y="680212"/>
                                </a:cubicBezTo>
                                <a:lnTo>
                                  <a:pt x="0" y="75565"/>
                                </a:lnTo>
                                <a:cubicBezTo>
                                  <a:pt x="0" y="33909"/>
                                  <a:pt x="33833" y="0"/>
                                  <a:pt x="75578" y="0"/>
                                </a:cubicBezTo>
                                <a:close/>
                              </a:path>
                            </a:pathLst>
                          </a:custGeom>
                          <a:solidFill>
                            <a:srgbClr val="FF99CC"/>
                          </a:solidFill>
                          <a:ln w="0" cap="flat">
                            <a:miter lim="127000"/>
                          </a:ln>
                        </wps:spPr>
                        <wps:style>
                          <a:lnRef idx="0">
                            <a:srgbClr val="000000">
                              <a:alpha val="0"/>
                            </a:srgbClr>
                          </a:lnRef>
                          <a:fillRef idx="1">
                            <a:srgbClr val="FFC000"/>
                          </a:fillRef>
                          <a:effectRef idx="0">
                            <a:scrgbClr r="0" g="0" b="0"/>
                          </a:effectRef>
                          <a:fontRef idx="none"/>
                        </wps:style>
                        <wps:bodyPr/>
                      </wps:wsp>
                      <wps:wsp>
                        <wps:cNvPr id="2539" name="Shape 2539"/>
                        <wps:cNvSpPr/>
                        <wps:spPr>
                          <a:xfrm>
                            <a:off x="347736" y="235469"/>
                            <a:ext cx="177621" cy="113662"/>
                          </a:xfrm>
                          <a:custGeom>
                            <a:avLst/>
                            <a:gdLst/>
                            <a:ahLst/>
                            <a:cxnLst/>
                            <a:rect l="0" t="0" r="0" b="0"/>
                            <a:pathLst>
                              <a:path w="177621" h="113662">
                                <a:moveTo>
                                  <a:pt x="88811" y="0"/>
                                </a:moveTo>
                                <a:cubicBezTo>
                                  <a:pt x="137859" y="0"/>
                                  <a:pt x="177621" y="39784"/>
                                  <a:pt x="177621" y="88866"/>
                                </a:cubicBezTo>
                                <a:cubicBezTo>
                                  <a:pt x="177589" y="93223"/>
                                  <a:pt x="177228" y="97568"/>
                                  <a:pt x="176538" y="101871"/>
                                </a:cubicBezTo>
                                <a:cubicBezTo>
                                  <a:pt x="147032" y="92175"/>
                                  <a:pt x="114714" y="96521"/>
                                  <a:pt x="88811" y="113662"/>
                                </a:cubicBezTo>
                                <a:cubicBezTo>
                                  <a:pt x="62908" y="96521"/>
                                  <a:pt x="30589" y="92175"/>
                                  <a:pt x="1083" y="101871"/>
                                </a:cubicBezTo>
                                <a:cubicBezTo>
                                  <a:pt x="393" y="97568"/>
                                  <a:pt x="32" y="93223"/>
                                  <a:pt x="0" y="88866"/>
                                </a:cubicBezTo>
                                <a:cubicBezTo>
                                  <a:pt x="0" y="39784"/>
                                  <a:pt x="39763" y="0"/>
                                  <a:pt x="88811"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0" name="Shape 2540"/>
                        <wps:cNvSpPr/>
                        <wps:spPr>
                          <a:xfrm>
                            <a:off x="447638" y="355243"/>
                            <a:ext cx="133783" cy="167693"/>
                          </a:xfrm>
                          <a:custGeom>
                            <a:avLst/>
                            <a:gdLst/>
                            <a:ahLst/>
                            <a:cxnLst/>
                            <a:rect l="0" t="0" r="0" b="0"/>
                            <a:pathLst>
                              <a:path w="133783" h="167693">
                                <a:moveTo>
                                  <a:pt x="85865" y="0"/>
                                </a:moveTo>
                                <a:cubicBezTo>
                                  <a:pt x="115306" y="15273"/>
                                  <a:pt x="133783" y="45701"/>
                                  <a:pt x="133768" y="78885"/>
                                </a:cubicBezTo>
                                <a:cubicBezTo>
                                  <a:pt x="133750" y="127942"/>
                                  <a:pt x="93995" y="167693"/>
                                  <a:pt x="44968" y="167675"/>
                                </a:cubicBezTo>
                                <a:cubicBezTo>
                                  <a:pt x="29134" y="167675"/>
                                  <a:pt x="13596" y="163391"/>
                                  <a:pt x="0" y="155277"/>
                                </a:cubicBezTo>
                                <a:cubicBezTo>
                                  <a:pt x="22029" y="135980"/>
                                  <a:pt x="34661" y="108106"/>
                                  <a:pt x="34658" y="78809"/>
                                </a:cubicBezTo>
                                <a:cubicBezTo>
                                  <a:pt x="34654" y="72762"/>
                                  <a:pt x="34116" y="66726"/>
                                  <a:pt x="33055" y="60776"/>
                                </a:cubicBezTo>
                                <a:cubicBezTo>
                                  <a:pt x="58200" y="48609"/>
                                  <a:pt x="77280" y="26682"/>
                                  <a:pt x="85865" y="87"/>
                                </a:cubicBezTo>
                                <a:lnTo>
                                  <a:pt x="85865"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1" name="Shape 2541"/>
                        <wps:cNvSpPr/>
                        <wps:spPr>
                          <a:xfrm>
                            <a:off x="407651" y="365127"/>
                            <a:ext cx="57792" cy="49881"/>
                          </a:xfrm>
                          <a:custGeom>
                            <a:avLst/>
                            <a:gdLst/>
                            <a:ahLst/>
                            <a:cxnLst/>
                            <a:rect l="0" t="0" r="0" b="0"/>
                            <a:pathLst>
                              <a:path w="57792" h="49881">
                                <a:moveTo>
                                  <a:pt x="28896" y="0"/>
                                </a:moveTo>
                                <a:cubicBezTo>
                                  <a:pt x="42618" y="11256"/>
                                  <a:pt x="52676" y="26346"/>
                                  <a:pt x="57792" y="43349"/>
                                </a:cubicBezTo>
                                <a:cubicBezTo>
                                  <a:pt x="39080" y="49881"/>
                                  <a:pt x="18712" y="49881"/>
                                  <a:pt x="0" y="43349"/>
                                </a:cubicBezTo>
                                <a:cubicBezTo>
                                  <a:pt x="5116" y="26346"/>
                                  <a:pt x="15174" y="11256"/>
                                  <a:pt x="2889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2" name="Shape 2542"/>
                        <wps:cNvSpPr/>
                        <wps:spPr>
                          <a:xfrm>
                            <a:off x="279081" y="355416"/>
                            <a:ext cx="146375" cy="167686"/>
                          </a:xfrm>
                          <a:custGeom>
                            <a:avLst/>
                            <a:gdLst/>
                            <a:ahLst/>
                            <a:cxnLst/>
                            <a:rect l="0" t="0" r="0" b="0"/>
                            <a:pathLst>
                              <a:path w="146375" h="167686">
                                <a:moveTo>
                                  <a:pt x="60510" y="0"/>
                                </a:moveTo>
                                <a:cubicBezTo>
                                  <a:pt x="69095" y="26595"/>
                                  <a:pt x="88175" y="48522"/>
                                  <a:pt x="113320" y="60689"/>
                                </a:cubicBezTo>
                                <a:cubicBezTo>
                                  <a:pt x="112259" y="66639"/>
                                  <a:pt x="111721" y="72675"/>
                                  <a:pt x="111717" y="78722"/>
                                </a:cubicBezTo>
                                <a:cubicBezTo>
                                  <a:pt x="111714" y="108019"/>
                                  <a:pt x="124346" y="135893"/>
                                  <a:pt x="146375" y="155191"/>
                                </a:cubicBezTo>
                                <a:cubicBezTo>
                                  <a:pt x="132779" y="163304"/>
                                  <a:pt x="117241" y="167588"/>
                                  <a:pt x="101407" y="167588"/>
                                </a:cubicBezTo>
                                <a:lnTo>
                                  <a:pt x="101407" y="167675"/>
                                </a:lnTo>
                                <a:cubicBezTo>
                                  <a:pt x="68243" y="167686"/>
                                  <a:pt x="37835" y="149197"/>
                                  <a:pt x="22571" y="119738"/>
                                </a:cubicBezTo>
                                <a:cubicBezTo>
                                  <a:pt x="0" y="76190"/>
                                  <a:pt x="16990" y="22581"/>
                                  <a:pt x="60510"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3" name="Shape 2543"/>
                        <wps:cNvSpPr/>
                        <wps:spPr>
                          <a:xfrm>
                            <a:off x="403792" y="421134"/>
                            <a:ext cx="65511" cy="81843"/>
                          </a:xfrm>
                          <a:custGeom>
                            <a:avLst/>
                            <a:gdLst/>
                            <a:ahLst/>
                            <a:cxnLst/>
                            <a:rect l="0" t="0" r="0" b="0"/>
                            <a:pathLst>
                              <a:path w="65511" h="81843">
                                <a:moveTo>
                                  <a:pt x="1043" y="0"/>
                                </a:moveTo>
                                <a:cubicBezTo>
                                  <a:pt x="21643" y="6762"/>
                                  <a:pt x="43867" y="6762"/>
                                  <a:pt x="64467" y="0"/>
                                </a:cubicBezTo>
                                <a:cubicBezTo>
                                  <a:pt x="65121" y="4302"/>
                                  <a:pt x="65467" y="8648"/>
                                  <a:pt x="65507" y="13005"/>
                                </a:cubicBezTo>
                                <a:cubicBezTo>
                                  <a:pt x="65511" y="39715"/>
                                  <a:pt x="53481" y="65006"/>
                                  <a:pt x="32755" y="81843"/>
                                </a:cubicBezTo>
                                <a:cubicBezTo>
                                  <a:pt x="12029" y="65006"/>
                                  <a:pt x="0" y="39715"/>
                                  <a:pt x="4" y="13005"/>
                                </a:cubicBezTo>
                                <a:cubicBezTo>
                                  <a:pt x="43" y="8648"/>
                                  <a:pt x="390" y="4302"/>
                                  <a:pt x="104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4" name="Shape 2544"/>
                        <wps:cNvSpPr/>
                        <wps:spPr>
                          <a:xfrm>
                            <a:off x="447854" y="344494"/>
                            <a:ext cx="73648" cy="58607"/>
                          </a:xfrm>
                          <a:custGeom>
                            <a:avLst/>
                            <a:gdLst/>
                            <a:ahLst/>
                            <a:cxnLst/>
                            <a:rect l="0" t="0" r="0" b="0"/>
                            <a:pathLst>
                              <a:path w="73648" h="58607">
                                <a:moveTo>
                                  <a:pt x="36001" y="1273"/>
                                </a:moveTo>
                                <a:cubicBezTo>
                                  <a:pt x="48574" y="0"/>
                                  <a:pt x="61422" y="1438"/>
                                  <a:pt x="73648" y="5677"/>
                                </a:cubicBezTo>
                                <a:cubicBezTo>
                                  <a:pt x="66684" y="28468"/>
                                  <a:pt x="50896" y="47527"/>
                                  <a:pt x="29806" y="58607"/>
                                </a:cubicBezTo>
                                <a:cubicBezTo>
                                  <a:pt x="24167" y="41028"/>
                                  <a:pt x="13863" y="25310"/>
                                  <a:pt x="0" y="13133"/>
                                </a:cubicBezTo>
                                <a:cubicBezTo>
                                  <a:pt x="11128" y="6529"/>
                                  <a:pt x="23427" y="2546"/>
                                  <a:pt x="36001" y="1273"/>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5" name="Shape 2545"/>
                        <wps:cNvSpPr/>
                        <wps:spPr>
                          <a:xfrm>
                            <a:off x="351592" y="345272"/>
                            <a:ext cx="73864" cy="57828"/>
                          </a:xfrm>
                          <a:custGeom>
                            <a:avLst/>
                            <a:gdLst/>
                            <a:ahLst/>
                            <a:cxnLst/>
                            <a:rect l="0" t="0" r="0" b="0"/>
                            <a:pathLst>
                              <a:path w="73864" h="57828">
                                <a:moveTo>
                                  <a:pt x="28896" y="0"/>
                                </a:moveTo>
                                <a:cubicBezTo>
                                  <a:pt x="44723" y="4"/>
                                  <a:pt x="60254" y="4270"/>
                                  <a:pt x="73864" y="12355"/>
                                </a:cubicBezTo>
                                <a:cubicBezTo>
                                  <a:pt x="60001" y="24532"/>
                                  <a:pt x="49698" y="40250"/>
                                  <a:pt x="44059" y="57828"/>
                                </a:cubicBezTo>
                                <a:cubicBezTo>
                                  <a:pt x="22885" y="46792"/>
                                  <a:pt x="7018" y="27729"/>
                                  <a:pt x="0" y="4899"/>
                                </a:cubicBezTo>
                                <a:cubicBezTo>
                                  <a:pt x="9296" y="1676"/>
                                  <a:pt x="19058" y="22"/>
                                  <a:pt x="2889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46" name="Rectangle 2546"/>
                        <wps:cNvSpPr/>
                        <wps:spPr>
                          <a:xfrm>
                            <a:off x="953135" y="180340"/>
                            <a:ext cx="1262822" cy="241550"/>
                          </a:xfrm>
                          <a:prstGeom prst="rect">
                            <a:avLst/>
                          </a:prstGeom>
                          <a:ln>
                            <a:noFill/>
                          </a:ln>
                        </wps:spPr>
                        <wps:txbx>
                          <w:txbxContent>
                            <w:p w14:paraId="08CE2997" w14:textId="79308271" w:rsidR="00FE7624" w:rsidRDefault="00FE7624">
                              <w:pPr>
                                <w:spacing w:after="160" w:line="259" w:lineRule="auto"/>
                                <w:ind w:left="0" w:firstLine="0"/>
                              </w:pPr>
                            </w:p>
                          </w:txbxContent>
                        </wps:txbx>
                        <wps:bodyPr horzOverflow="overflow" vert="horz" lIns="0" tIns="0" rIns="0" bIns="0" rtlCol="0">
                          <a:noAutofit/>
                        </wps:bodyPr>
                      </wps:wsp>
                      <wps:wsp>
                        <wps:cNvPr id="2548" name="Rectangle 2548"/>
                        <wps:cNvSpPr/>
                        <wps:spPr>
                          <a:xfrm>
                            <a:off x="538073" y="61295"/>
                            <a:ext cx="6049432" cy="628004"/>
                          </a:xfrm>
                          <a:prstGeom prst="rect">
                            <a:avLst/>
                          </a:prstGeom>
                          <a:ln>
                            <a:noFill/>
                          </a:ln>
                        </wps:spPr>
                        <wps:txbx>
                          <w:txbxContent>
                            <w:p w14:paraId="7FA766F3" w14:textId="77777777" w:rsidR="00FE7624" w:rsidRDefault="00FE7624" w:rsidP="00FA33C9">
                              <w:pPr>
                                <w:spacing w:after="160" w:line="259" w:lineRule="auto"/>
                                <w:ind w:left="720" w:firstLine="0"/>
                                <w:rPr>
                                  <w:color w:val="FFFFFF"/>
                                  <w:sz w:val="32"/>
                                  <w:szCs w:val="32"/>
                                </w:rPr>
                              </w:pPr>
                              <w:r w:rsidRPr="00FA33C9">
                                <w:rPr>
                                  <w:color w:val="FFFFFF"/>
                                  <w:sz w:val="32"/>
                                  <w:szCs w:val="32"/>
                                </w:rPr>
                                <w:t>Improve the project to work on a larger,</w:t>
                              </w:r>
                              <w:r>
                                <w:rPr>
                                  <w:color w:val="FFFFFF"/>
                                  <w:sz w:val="32"/>
                                  <w:szCs w:val="32"/>
                                </w:rPr>
                                <w:t xml:space="preserve"> </w:t>
                              </w:r>
                            </w:p>
                            <w:p w14:paraId="50814154" w14:textId="15BC9B88" w:rsidR="00FE7624" w:rsidRPr="00FA33C9" w:rsidRDefault="00FE7624" w:rsidP="00FA33C9">
                              <w:pPr>
                                <w:spacing w:after="160" w:line="259" w:lineRule="auto"/>
                                <w:ind w:left="720" w:firstLine="0"/>
                                <w:rPr>
                                  <w:color w:val="FFFFFF"/>
                                  <w:sz w:val="32"/>
                                  <w:szCs w:val="32"/>
                                </w:rPr>
                              </w:pPr>
                              <w:r w:rsidRPr="00FA33C9">
                                <w:rPr>
                                  <w:color w:val="FFFFFF"/>
                                  <w:sz w:val="32"/>
                                  <w:szCs w:val="32"/>
                                </w:rPr>
                                <w:t xml:space="preserve">more sophisticated set up </w:t>
                              </w:r>
                            </w:p>
                            <w:p w14:paraId="4A5BC317" w14:textId="44198B99" w:rsidR="00FE7624" w:rsidRDefault="00FE7624">
                              <w:pPr>
                                <w:spacing w:after="160" w:line="259" w:lineRule="auto"/>
                                <w:ind w:left="0" w:firstLine="0"/>
                              </w:pPr>
                            </w:p>
                          </w:txbxContent>
                        </wps:txbx>
                        <wps:bodyPr horzOverflow="overflow" vert="horz" lIns="0" tIns="0" rIns="0" bIns="0" rtlCol="0">
                          <a:noAutofit/>
                        </wps:bodyPr>
                      </wps:wsp>
                    </wpg:wgp>
                  </a:graphicData>
                </a:graphic>
              </wp:inline>
            </w:drawing>
          </mc:Choice>
          <mc:Fallback>
            <w:pict>
              <v:group w14:anchorId="10D4968D" id="Group 17343" o:spid="_x0000_s1040" style="width:518.7pt;height:59.5pt;mso-position-horizontal-relative:char;mso-position-vertical-relative:line" coordsize="65875,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">
                <v:shape id="Shape 2538" o:spid="_x0000_s1041" style="position:absolute;width:59432;height:7557;visibility:visible;mso-wrap-style:square;v-text-anchor:top" coordsize="5943219,755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" path="m75578,l5867654,v41656,,75565,33909,75565,75565l5943219,680212v,41783,-33909,75565,-75565,75565l75578,755777c33833,755777,,721995,,680212l,75565c,33909,33833,,75578,xe" fillcolor="#f9c" stroked="f" strokeweight="0">
                  <v:stroke miterlimit="83231f" joinstyle="miter"/>
                  <v:path arrowok="t" textboxrect="0,0,5943219,755777"/>
                </v:shape>
                <v:shape id="Shape 2539" o:spid="_x0000_s1042" style="position:absolute;left:3477;top:2354;width:1776;height:1137;visibility:visible;mso-wrap-style:square;v-text-anchor:top" coordsize="177621,11366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" path="m88811,v49048,,88810,39784,88810,88866c177589,93223,177228,97568,176538,101871,147032,92175,114714,96521,88811,113662,62908,96521,30589,92175,1083,101871,393,97568,32,93223,,88866,,39784,39763,,88811,xe" stroked="f" strokeweight="0">
                  <v:stroke miterlimit="83231f" joinstyle="miter"/>
                  <v:path arrowok="t" textboxrect="0,0,177621,113662"/>
                </v:shape>
                <v:shape id="Shape 2540" o:spid="_x0000_s1043" style="position:absolute;left:4476;top:3552;width:1338;height:1677;visibility:visible;mso-wrap-style:square;v-text-anchor:top" coordsize="133783,1676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" path="m85865,v29441,15273,47918,45701,47903,78885c133750,127942,93995,167693,44968,167675,29134,167675,13596,163391,,155277,22029,135980,34661,108106,34658,78809v-4,-6047,-542,-12083,-1603,-18033c58200,48609,77280,26682,85865,87r,-87xe" stroked="f" strokeweight="0">
                  <v:stroke miterlimit="83231f" joinstyle="miter"/>
                  <v:path arrowok="t" textboxrect="0,0,133783,167693"/>
                </v:shape>
                <v:shape id="Shape 2541" o:spid="_x0000_s1044" style="position:absolute;left:4076;top:3651;width:578;height:499;visibility:visible;mso-wrap-style:square;v-text-anchor:top" coordsize="57792,498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" path="m28896,c42618,11256,52676,26346,57792,43349,39080,49881,18712,49881,,43349,5116,26346,15174,11256,28896,xe" stroked="f" strokeweight="0">
                  <v:stroke miterlimit="83231f" joinstyle="miter"/>
                  <v:path arrowok="t" textboxrect="0,0,57792,49881"/>
                </v:shape>
                <v:shape id="Shape 2542" o:spid="_x0000_s1045" style="position:absolute;left:2790;top:3554;width:1464;height:1677;visibility:visible;mso-wrap-style:square;v-text-anchor:top" coordsize="146375,16768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" path="m60510,v8585,26595,27665,48522,52810,60689c112259,66639,111721,72675,111717,78722v-3,29297,12629,57171,34658,76469c132779,163304,117241,167588,101407,167588r,87c68243,167686,37835,149197,22571,119738,,76190,16990,22581,60510,xe" stroked="f" strokeweight="0">
                  <v:stroke miterlimit="83231f" joinstyle="miter"/>
                  <v:path arrowok="t" textboxrect="0,0,146375,167686"/>
                </v:shape>
                <v:shape id="Shape 2543" o:spid="_x0000_s1046" style="position:absolute;left:4037;top:4211;width:656;height:818;visibility:visible;mso-wrap-style:square;v-text-anchor:top" coordsize="65511,8184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" path="m1043,c21643,6762,43867,6762,64467,v654,4302,1000,8648,1040,13005c65511,39715,53481,65006,32755,81843,12029,65006,,39715,4,13005,43,8648,390,4302,1043,xe" stroked="f" strokeweight="0">
                  <v:stroke miterlimit="83231f" joinstyle="miter"/>
                  <v:path arrowok="t" textboxrect="0,0,65511,81843"/>
                </v:shape>
                <v:shape id="Shape 2544" o:spid="_x0000_s1047" style="position:absolute;left:4478;top:3444;width:737;height:587;visibility:visible;mso-wrap-style:square;v-text-anchor:top" coordsize="73648,5860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" path="m36001,1273c48574,,61422,1438,73648,5677,66684,28468,50896,47527,29806,58607,24167,41028,13863,25310,,13133,11128,6529,23427,2546,36001,1273xe" stroked="f" strokeweight="0">
                  <v:stroke miterlimit="83231f" joinstyle="miter"/>
                  <v:path arrowok="t" textboxrect="0,0,73648,58607"/>
                </v:shape>
                <v:shape id="Shape 2545" o:spid="_x0000_s1048" style="position:absolute;left:3515;top:3452;width:739;height:579;visibility:visible;mso-wrap-style:square;v-text-anchor:top" coordsize="73864,5782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" path="m28896,c44723,4,60254,4270,73864,12355,60001,24532,49698,40250,44059,57828,22885,46792,7018,27729,,4899,9296,1676,19058,22,28896,xe" stroked="f" strokeweight="0">
                  <v:stroke miterlimit="83231f" joinstyle="miter"/>
                  <v:path arrowok="t" textboxrect="0,0,73864,57828"/>
                </v:shape>
                <v:rect id="Rectangle 2546" o:spid="_x0000_s1049" style="position:absolute;left:9531;top:1803;width:12628;height:241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" filled="f" stroked="f">
                  <v:textbox inset="0,0,0,0">
                    <w:txbxContent>
                      <w:p w14:paraId="08CE2997" w14:textId="79308271" w:rsidR="00FE7624" w:rsidRDefault="00FE7624">
                        <w:pPr>
                          <w:spacing w:after="160" w:line="259" w:lineRule="auto"/>
                          <w:ind w:left="0" w:firstLine="0"/>
                        </w:pPr>
                      </w:p>
                    </w:txbxContent>
                  </v:textbox>
                </v:rect>
                <v:rect id="Rectangle 2548" o:spid="_x0000_s1050" style="position:absolute;left:5380;top:612;width:60495;height:62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" filled="f" stroked="f">
                  <v:textbox inset="0,0,0,0">
                    <w:txbxContent>
                      <w:p w14:paraId="7FA766F3" w14:textId="77777777" w:rsidR="00FE7624" w:rsidRDefault="00FE7624" w:rsidP="00FA33C9">
                        <w:pPr>
                          <w:spacing w:after="160" w:line="259" w:lineRule="auto"/>
                          <w:ind w:left="720" w:firstLine="0"/>
                          <w:rPr>
                            <w:color w:val="FFFFFF"/>
                            <w:sz w:val="32"/>
                            <w:szCs w:val="32"/>
                          </w:rPr>
                        </w:pPr>
                        <w:r w:rsidRPr="00FA33C9">
                          <w:rPr>
                            <w:color w:val="FFFFFF"/>
                            <w:sz w:val="32"/>
                            <w:szCs w:val="32"/>
                          </w:rPr>
                          <w:t>Improve the project to work on a larger,</w:t>
                        </w:r>
                        <w:r>
                          <w:rPr>
                            <w:color w:val="FFFFFF"/>
                            <w:sz w:val="32"/>
                            <w:szCs w:val="32"/>
                          </w:rPr>
                          <w:t xml:space="preserve"> </w:t>
                        </w:r>
                      </w:p>
                      <w:p w14:paraId="50814154" w14:textId="15BC9B88" w:rsidR="00FE7624" w:rsidRPr="00FA33C9" w:rsidRDefault="00FE7624" w:rsidP="00FA33C9">
                        <w:pPr>
                          <w:spacing w:after="160" w:line="259" w:lineRule="auto"/>
                          <w:ind w:left="720" w:firstLine="0"/>
                          <w:rPr>
                            <w:color w:val="FFFFFF"/>
                            <w:sz w:val="32"/>
                            <w:szCs w:val="32"/>
                          </w:rPr>
                        </w:pPr>
                        <w:r w:rsidRPr="00FA33C9">
                          <w:rPr>
                            <w:color w:val="FFFFFF"/>
                            <w:sz w:val="32"/>
                            <w:szCs w:val="32"/>
                          </w:rPr>
                          <w:t xml:space="preserve">more sophisticated set up </w:t>
                        </w:r>
                      </w:p>
                      <w:p w14:paraId="4A5BC317" w14:textId="44198B99" w:rsidR="00FE7624" w:rsidRDefault="00FE7624">
                        <w:pPr>
                          <w:spacing w:after="160" w:line="259" w:lineRule="auto"/>
                          <w:ind w:left="0" w:firstLine="0"/>
                        </w:pPr>
                      </w:p>
                    </w:txbxContent>
                  </v:textbox>
                </v:rect>
                <w10:anchorlock/>
              </v:group>
            </w:pict>
          </mc:Fallback>
        </mc:AlternateContent>
      </w:r>
    </w:p>
    <w:p w14:paraId="72CC5DE6" w14:textId="2F75289D" w:rsidR="00FA33C9" w:rsidRDefault="00FA33C9" w:rsidP="00FA33C9">
      <w:pPr>
        <w:spacing w:after="160" w:line="219" w:lineRule="auto"/>
        <w:ind w:left="0" w:right="261" w:firstLine="0"/>
        <w:rPr>
          <w:rFonts w:asciiTheme="minorHAnsi" w:hAnsiTheme="minorHAnsi" w:cstheme="minorHAnsi"/>
        </w:rPr>
      </w:pPr>
      <w:r>
        <w:rPr>
          <w:noProof/>
        </w:rPr>
        <mc:AlternateContent>
          <mc:Choice Requires="wps">
            <w:drawing>
              <wp:anchor distT="0" distB="0" distL="114300" distR="114300" simplePos="0" relativeHeight="251685888" behindDoc="0" locked="0" layoutInCell="1" allowOverlap="1" wp14:anchorId="3302EAA8" wp14:editId="08E54398">
                <wp:simplePos x="0" y="0"/>
                <wp:positionH relativeFrom="margin">
                  <wp:posOffset>1180074</wp:posOffset>
                </wp:positionH>
                <wp:positionV relativeFrom="paragraph">
                  <wp:posOffset>101746</wp:posOffset>
                </wp:positionV>
                <wp:extent cx="5134365" cy="640080"/>
                <wp:effectExtent l="0" t="0" r="0" b="0"/>
                <wp:wrapNone/>
                <wp:docPr id="16" name="Rectangle 16"/>
                <wp:cNvGraphicFramePr/>
                <a:graphic xmlns:a="http://schemas.openxmlformats.org/drawingml/2006/main">
                  <a:graphicData uri="http://schemas.microsoft.com/office/word/2010/wordprocessingShape">
                    <wps:wsp>
                      <wps:cNvSpPr/>
                      <wps:spPr>
                        <a:xfrm>
                          <a:off x="0" y="0"/>
                          <a:ext cx="5134365" cy="640080"/>
                        </a:xfrm>
                        <a:prstGeom prst="rect">
                          <a:avLst/>
                        </a:prstGeom>
                        <a:ln>
                          <a:noFill/>
                        </a:ln>
                      </wps:spPr>
                      <wps:txbx>
                        <w:txbxContent>
                          <w:p w14:paraId="35034842" w14:textId="2E3B611F" w:rsidR="00FE7624" w:rsidRPr="00FA33C9" w:rsidRDefault="00FE7624" w:rsidP="00FA33C9">
                            <w:pPr>
                              <w:spacing w:after="160" w:line="259" w:lineRule="auto"/>
                              <w:ind w:left="0" w:firstLine="0"/>
                              <w:rPr>
                                <w:color w:val="FFFFFF"/>
                                <w:sz w:val="32"/>
                                <w:szCs w:val="32"/>
                              </w:rPr>
                            </w:pPr>
                            <w:r w:rsidRPr="00FA33C9">
                              <w:rPr>
                                <w:color w:val="FFFFFF"/>
                                <w:sz w:val="32"/>
                                <w:szCs w:val="32"/>
                              </w:rPr>
                              <w:t>Add a dynamic control over the</w:t>
                            </w:r>
                            <w:r>
                              <w:rPr>
                                <w:color w:val="FFFFFF"/>
                                <w:sz w:val="32"/>
                                <w:szCs w:val="32"/>
                              </w:rPr>
                              <w:t xml:space="preserve"> </w:t>
                            </w:r>
                            <w:r w:rsidRPr="00FA33C9">
                              <w:rPr>
                                <w:color w:val="FFFFFF"/>
                                <w:sz w:val="32"/>
                                <w:szCs w:val="32"/>
                              </w:rPr>
                              <w:t xml:space="preserve">congestion’s threshold </w:t>
                            </w:r>
                          </w:p>
                          <w:p w14:paraId="59F7D5A1" w14:textId="69393FDC" w:rsidR="00FE7624" w:rsidRPr="00FA33C9" w:rsidRDefault="00FE7624" w:rsidP="00FA33C9">
                            <w:pPr>
                              <w:spacing w:after="160" w:line="259" w:lineRule="auto"/>
                              <w:ind w:left="0" w:firstLine="0"/>
                              <w:rPr>
                                <w:color w:val="FFFFFF"/>
                                <w:sz w:val="32"/>
                                <w:szCs w:val="32"/>
                              </w:rPr>
                            </w:pPr>
                            <w:r w:rsidRPr="00FA33C9">
                              <w:rPr>
                                <w:color w:val="FFFFFF"/>
                                <w:sz w:val="32"/>
                                <w:szCs w:val="32"/>
                              </w:rPr>
                              <w:t xml:space="preserve">  </w:t>
                            </w:r>
                          </w:p>
                          <w:p w14:paraId="03E30EBD" w14:textId="77777777" w:rsidR="00FE7624" w:rsidRDefault="00FE7624" w:rsidP="00FA33C9">
                            <w:pPr>
                              <w:spacing w:after="160" w:line="259" w:lineRule="auto"/>
                              <w:ind w:left="0" w:firstLine="0"/>
                            </w:pPr>
                          </w:p>
                        </w:txbxContent>
                      </wps:txbx>
                      <wps:bodyPr horzOverflow="overflow" vert="horz" wrap="square" lIns="0" tIns="0" rIns="0" bIns="0" rtlCol="0">
                        <a:noAutofit/>
                      </wps:bodyPr>
                    </wps:wsp>
                  </a:graphicData>
                </a:graphic>
                <wp14:sizeRelH relativeFrom="margin">
                  <wp14:pctWidth>0</wp14:pctWidth>
                </wp14:sizeRelH>
                <wp14:sizeRelV relativeFrom="margin">
                  <wp14:pctHeight>0</wp14:pctHeight>
                </wp14:sizeRelV>
              </wp:anchor>
            </w:drawing>
          </mc:Choice>
          <mc:Fallback>
            <w:pict>
              <v:rect w14:anchorId="3302EAA8" id="Rectangle 16" o:spid="_x0000_s1051" style="position:absolute;margin-left:92.9pt;margin-top:8pt;width:404.3pt;height:50.4pt;z-index:2516858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" filled="f" stroked="f">
                <v:textbox inset="0,0,0,0">
                  <w:txbxContent>
                    <w:p w14:paraId="35034842" w14:textId="2E3B611F" w:rsidR="00FE7624" w:rsidRPr="00FA33C9" w:rsidRDefault="00FE7624" w:rsidP="00FA33C9">
                      <w:pPr>
                        <w:spacing w:after="160" w:line="259" w:lineRule="auto"/>
                        <w:ind w:left="0" w:firstLine="0"/>
                        <w:rPr>
                          <w:color w:val="FFFFFF"/>
                          <w:sz w:val="32"/>
                          <w:szCs w:val="32"/>
                        </w:rPr>
                      </w:pPr>
                      <w:r w:rsidRPr="00FA33C9">
                        <w:rPr>
                          <w:color w:val="FFFFFF"/>
                          <w:sz w:val="32"/>
                          <w:szCs w:val="32"/>
                        </w:rPr>
                        <w:t>Add a dynamic control over the</w:t>
                      </w:r>
                      <w:r>
                        <w:rPr>
                          <w:color w:val="FFFFFF"/>
                          <w:sz w:val="32"/>
                          <w:szCs w:val="32"/>
                        </w:rPr>
                        <w:t xml:space="preserve"> </w:t>
                      </w:r>
                      <w:r w:rsidRPr="00FA33C9">
                        <w:rPr>
                          <w:color w:val="FFFFFF"/>
                          <w:sz w:val="32"/>
                          <w:szCs w:val="32"/>
                        </w:rPr>
                        <w:t xml:space="preserve">congestion’s threshold </w:t>
                      </w:r>
                    </w:p>
                    <w:p w14:paraId="59F7D5A1" w14:textId="69393FDC" w:rsidR="00FE7624" w:rsidRPr="00FA33C9" w:rsidRDefault="00FE7624" w:rsidP="00FA33C9">
                      <w:pPr>
                        <w:spacing w:after="160" w:line="259" w:lineRule="auto"/>
                        <w:ind w:left="0" w:firstLine="0"/>
                        <w:rPr>
                          <w:color w:val="FFFFFF"/>
                          <w:sz w:val="32"/>
                          <w:szCs w:val="32"/>
                        </w:rPr>
                      </w:pPr>
                      <w:r w:rsidRPr="00FA33C9">
                        <w:rPr>
                          <w:color w:val="FFFFFF"/>
                          <w:sz w:val="32"/>
                          <w:szCs w:val="32"/>
                        </w:rPr>
                        <w:t xml:space="preserve">  </w:t>
                      </w:r>
                    </w:p>
                    <w:p w14:paraId="03E30EBD" w14:textId="77777777" w:rsidR="00FE7624" w:rsidRDefault="00FE7624" w:rsidP="00FA33C9">
                      <w:pPr>
                        <w:spacing w:after="160" w:line="259" w:lineRule="auto"/>
                        <w:ind w:left="0" w:firstLine="0"/>
                      </w:pPr>
                    </w:p>
                  </w:txbxContent>
                </v:textbox>
                <w10:wrap anchorx="margin"/>
              </v:rect>
            </w:pict>
          </mc:Fallback>
        </mc:AlternateContent>
      </w:r>
    </w:p>
    <w:p w14:paraId="6A5D1A1E" w14:textId="0C7EAA47" w:rsidR="004F2109" w:rsidRPr="00BB1914" w:rsidRDefault="00517646" w:rsidP="00FF64E0">
      <w:pPr>
        <w:spacing w:after="160" w:line="219" w:lineRule="auto"/>
        <w:ind w:left="0" w:right="261" w:firstLine="0"/>
        <w:rPr>
          <w:rFonts w:asciiTheme="minorHAnsi" w:hAnsiTheme="minorHAnsi" w:cstheme="minorHAnsi"/>
        </w:rPr>
      </w:pPr>
      <w:r w:rsidRPr="00BB1914">
        <w:rPr>
          <w:rFonts w:asciiTheme="minorHAnsi" w:hAnsiTheme="minorHAnsi" w:cstheme="minorHAnsi"/>
          <w:noProof/>
          <w:sz w:val="22"/>
        </w:rPr>
        <mc:AlternateContent>
          <mc:Choice Requires="wpg">
            <w:drawing>
              <wp:anchor distT="0" distB="0" distL="114300" distR="114300" simplePos="0" relativeHeight="251669504" behindDoc="1" locked="0" layoutInCell="1" allowOverlap="1" wp14:anchorId="0E9FF991" wp14:editId="1B556AA8">
                <wp:simplePos x="0" y="0"/>
                <wp:positionH relativeFrom="column">
                  <wp:posOffset>142570</wp:posOffset>
                </wp:positionH>
                <wp:positionV relativeFrom="paragraph">
                  <wp:posOffset>-371601</wp:posOffset>
                </wp:positionV>
                <wp:extent cx="5943219" cy="755777"/>
                <wp:effectExtent l="0" t="0" r="635" b="6350"/>
                <wp:wrapNone/>
                <wp:docPr id="17344" name="Group 17344"/>
                <wp:cNvGraphicFramePr/>
                <a:graphic xmlns:a="http://schemas.openxmlformats.org/drawingml/2006/main">
                  <a:graphicData uri="http://schemas.microsoft.com/office/word/2010/wordprocessingGroup">
                    <wpg:wgp>
                      <wpg:cNvGrpSpPr/>
                      <wpg:grpSpPr>
                        <a:xfrm>
                          <a:off x="0" y="0"/>
                          <a:ext cx="5943219" cy="755777"/>
                          <a:chOff x="0" y="0"/>
                          <a:chExt cx="5943219" cy="755777"/>
                        </a:xfrm>
                      </wpg:grpSpPr>
                      <wps:wsp>
                        <wps:cNvPr id="2549" name="Shape 2549"/>
                        <wps:cNvSpPr/>
                        <wps:spPr>
                          <a:xfrm>
                            <a:off x="0" y="0"/>
                            <a:ext cx="5943219" cy="755777"/>
                          </a:xfrm>
                          <a:custGeom>
                            <a:avLst/>
                            <a:gdLst/>
                            <a:ahLst/>
                            <a:cxnLst/>
                            <a:rect l="0" t="0" r="0" b="0"/>
                            <a:pathLst>
                              <a:path w="5943219" h="755777">
                                <a:moveTo>
                                  <a:pt x="75578" y="0"/>
                                </a:moveTo>
                                <a:lnTo>
                                  <a:pt x="5867654" y="0"/>
                                </a:lnTo>
                                <a:cubicBezTo>
                                  <a:pt x="5909310" y="0"/>
                                  <a:pt x="5943219" y="33782"/>
                                  <a:pt x="5943219" y="75565"/>
                                </a:cubicBezTo>
                                <a:lnTo>
                                  <a:pt x="5943219" y="680212"/>
                                </a:lnTo>
                                <a:cubicBezTo>
                                  <a:pt x="5943219" y="721868"/>
                                  <a:pt x="5909310" y="755777"/>
                                  <a:pt x="5867654" y="755777"/>
                                </a:cubicBezTo>
                                <a:lnTo>
                                  <a:pt x="75578" y="755777"/>
                                </a:lnTo>
                                <a:cubicBezTo>
                                  <a:pt x="33833" y="755777"/>
                                  <a:pt x="0" y="721868"/>
                                  <a:pt x="0" y="680212"/>
                                </a:cubicBezTo>
                                <a:lnTo>
                                  <a:pt x="0" y="75565"/>
                                </a:lnTo>
                                <a:cubicBezTo>
                                  <a:pt x="0" y="33782"/>
                                  <a:pt x="33833" y="0"/>
                                  <a:pt x="75578" y="0"/>
                                </a:cubicBezTo>
                                <a:close/>
                              </a:path>
                            </a:pathLst>
                          </a:custGeom>
                          <a:solidFill>
                            <a:srgbClr val="C868BA"/>
                          </a:solidFill>
                          <a:ln w="0" cap="flat">
                            <a:miter lim="127000"/>
                          </a:ln>
                        </wps:spPr>
                        <wps:style>
                          <a:lnRef idx="0">
                            <a:srgbClr val="000000">
                              <a:alpha val="0"/>
                            </a:srgbClr>
                          </a:lnRef>
                          <a:fillRef idx="1">
                            <a:srgbClr val="5B9BD5"/>
                          </a:fillRef>
                          <a:effectRef idx="0">
                            <a:scrgbClr r="0" g="0" b="0"/>
                          </a:effectRef>
                          <a:fontRef idx="none"/>
                        </wps:style>
                        <wps:bodyPr/>
                      </wps:wsp>
                      <wps:wsp>
                        <wps:cNvPr id="2550" name="Shape 2550"/>
                        <wps:cNvSpPr/>
                        <wps:spPr>
                          <a:xfrm>
                            <a:off x="358567" y="435786"/>
                            <a:ext cx="155960" cy="55054"/>
                          </a:xfrm>
                          <a:custGeom>
                            <a:avLst/>
                            <a:gdLst/>
                            <a:ahLst/>
                            <a:cxnLst/>
                            <a:rect l="0" t="0" r="0" b="0"/>
                            <a:pathLst>
                              <a:path w="155960" h="55054">
                                <a:moveTo>
                                  <a:pt x="9098" y="0"/>
                                </a:moveTo>
                                <a:cubicBezTo>
                                  <a:pt x="45922" y="28177"/>
                                  <a:pt x="96176" y="30778"/>
                                  <a:pt x="135599" y="6502"/>
                                </a:cubicBezTo>
                                <a:lnTo>
                                  <a:pt x="138198" y="9103"/>
                                </a:lnTo>
                                <a:cubicBezTo>
                                  <a:pt x="138198" y="18207"/>
                                  <a:pt x="142097" y="27310"/>
                                  <a:pt x="148595" y="33813"/>
                                </a:cubicBezTo>
                                <a:lnTo>
                                  <a:pt x="155960" y="41182"/>
                                </a:lnTo>
                                <a:lnTo>
                                  <a:pt x="155960" y="55054"/>
                                </a:lnTo>
                                <a:lnTo>
                                  <a:pt x="0" y="55054"/>
                                </a:lnTo>
                                <a:lnTo>
                                  <a:pt x="0" y="16039"/>
                                </a:lnTo>
                                <a:cubicBezTo>
                                  <a:pt x="0" y="9970"/>
                                  <a:pt x="3033" y="4335"/>
                                  <a:pt x="7798" y="867"/>
                                </a:cubicBezTo>
                                <a:lnTo>
                                  <a:pt x="9098"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1" name="Shape 2551"/>
                        <wps:cNvSpPr/>
                        <wps:spPr>
                          <a:xfrm>
                            <a:off x="517560" y="260655"/>
                            <a:ext cx="64983" cy="80630"/>
                          </a:xfrm>
                          <a:custGeom>
                            <a:avLst/>
                            <a:gdLst/>
                            <a:ahLst/>
                            <a:cxnLst/>
                            <a:rect l="0" t="0" r="0" b="0"/>
                            <a:pathLst>
                              <a:path w="64983" h="80630">
                                <a:moveTo>
                                  <a:pt x="16463" y="3468"/>
                                </a:moveTo>
                                <a:cubicBezTo>
                                  <a:pt x="37690" y="0"/>
                                  <a:pt x="58052" y="14305"/>
                                  <a:pt x="61518" y="35546"/>
                                </a:cubicBezTo>
                                <a:cubicBezTo>
                                  <a:pt x="64983" y="56788"/>
                                  <a:pt x="50687" y="77162"/>
                                  <a:pt x="29459" y="80630"/>
                                </a:cubicBezTo>
                                <a:cubicBezTo>
                                  <a:pt x="28160" y="54187"/>
                                  <a:pt x="17762" y="29478"/>
                                  <a:pt x="0" y="10404"/>
                                </a:cubicBezTo>
                                <a:cubicBezTo>
                                  <a:pt x="4766" y="6936"/>
                                  <a:pt x="10397" y="4335"/>
                                  <a:pt x="16463" y="3468"/>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2" name="Shape 2552"/>
                        <wps:cNvSpPr/>
                        <wps:spPr>
                          <a:xfrm>
                            <a:off x="530556" y="352555"/>
                            <a:ext cx="87944" cy="77595"/>
                          </a:xfrm>
                          <a:custGeom>
                            <a:avLst/>
                            <a:gdLst/>
                            <a:ahLst/>
                            <a:cxnLst/>
                            <a:rect l="0" t="0" r="0" b="0"/>
                            <a:pathLst>
                              <a:path w="87944" h="77595">
                                <a:moveTo>
                                  <a:pt x="16463" y="0"/>
                                </a:moveTo>
                                <a:cubicBezTo>
                                  <a:pt x="25127" y="867"/>
                                  <a:pt x="33791" y="2167"/>
                                  <a:pt x="42023" y="4768"/>
                                </a:cubicBezTo>
                                <a:cubicBezTo>
                                  <a:pt x="55886" y="7803"/>
                                  <a:pt x="68882" y="14305"/>
                                  <a:pt x="80146" y="22975"/>
                                </a:cubicBezTo>
                                <a:cubicBezTo>
                                  <a:pt x="85345" y="26443"/>
                                  <a:pt x="87944" y="32512"/>
                                  <a:pt x="87944" y="38581"/>
                                </a:cubicBezTo>
                                <a:lnTo>
                                  <a:pt x="87944" y="77595"/>
                                </a:lnTo>
                                <a:lnTo>
                                  <a:pt x="38990" y="77595"/>
                                </a:lnTo>
                                <a:lnTo>
                                  <a:pt x="27293" y="65891"/>
                                </a:lnTo>
                                <a:cubicBezTo>
                                  <a:pt x="20795" y="59389"/>
                                  <a:pt x="11697" y="55487"/>
                                  <a:pt x="2599" y="55487"/>
                                </a:cubicBezTo>
                                <a:lnTo>
                                  <a:pt x="0" y="52886"/>
                                </a:lnTo>
                                <a:cubicBezTo>
                                  <a:pt x="9964" y="36847"/>
                                  <a:pt x="15596" y="18640"/>
                                  <a:pt x="16463"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3" name="Shape 2553"/>
                        <wps:cNvSpPr/>
                        <wps:spPr>
                          <a:xfrm>
                            <a:off x="336473" y="247216"/>
                            <a:ext cx="99114" cy="198540"/>
                          </a:xfrm>
                          <a:custGeom>
                            <a:avLst/>
                            <a:gdLst/>
                            <a:ahLst/>
                            <a:cxnLst/>
                            <a:rect l="0" t="0" r="0" b="0"/>
                            <a:pathLst>
                              <a:path w="99114" h="198540">
                                <a:moveTo>
                                  <a:pt x="98775" y="434"/>
                                </a:moveTo>
                                <a:lnTo>
                                  <a:pt x="99114" y="505"/>
                                </a:lnTo>
                                <a:lnTo>
                                  <a:pt x="99114" y="20824"/>
                                </a:lnTo>
                                <a:lnTo>
                                  <a:pt x="71644" y="25630"/>
                                </a:lnTo>
                                <a:cubicBezTo>
                                  <a:pt x="62926" y="28827"/>
                                  <a:pt x="54803" y="33596"/>
                                  <a:pt x="47655" y="39881"/>
                                </a:cubicBezTo>
                                <a:cubicBezTo>
                                  <a:pt x="14730" y="68058"/>
                                  <a:pt x="10831" y="117910"/>
                                  <a:pt x="38990" y="150856"/>
                                </a:cubicBezTo>
                                <a:cubicBezTo>
                                  <a:pt x="46355" y="146521"/>
                                  <a:pt x="54153" y="143486"/>
                                  <a:pt x="62384" y="141319"/>
                                </a:cubicBezTo>
                                <a:cubicBezTo>
                                  <a:pt x="74081" y="137851"/>
                                  <a:pt x="86211" y="135684"/>
                                  <a:pt x="98342" y="135684"/>
                                </a:cubicBezTo>
                                <a:lnTo>
                                  <a:pt x="99114" y="135805"/>
                                </a:lnTo>
                                <a:lnTo>
                                  <a:pt x="99114" y="198485"/>
                                </a:lnTo>
                                <a:lnTo>
                                  <a:pt x="98775" y="198540"/>
                                </a:lnTo>
                                <a:cubicBezTo>
                                  <a:pt x="43756" y="198107"/>
                                  <a:pt x="0" y="153457"/>
                                  <a:pt x="0" y="98837"/>
                                </a:cubicBezTo>
                                <a:cubicBezTo>
                                  <a:pt x="0" y="44216"/>
                                  <a:pt x="43756" y="0"/>
                                  <a:pt x="98775" y="434"/>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4" name="Shape 2554"/>
                        <wps:cNvSpPr/>
                        <wps:spPr>
                          <a:xfrm>
                            <a:off x="435587" y="247721"/>
                            <a:ext cx="164285" cy="263493"/>
                          </a:xfrm>
                          <a:custGeom>
                            <a:avLst/>
                            <a:gdLst/>
                            <a:ahLst/>
                            <a:cxnLst/>
                            <a:rect l="0" t="0" r="0" b="0"/>
                            <a:pathLst>
                              <a:path w="164285" h="263493">
                                <a:moveTo>
                                  <a:pt x="0" y="0"/>
                                </a:moveTo>
                                <a:lnTo>
                                  <a:pt x="38366" y="8010"/>
                                </a:lnTo>
                                <a:cubicBezTo>
                                  <a:pt x="73986" y="23311"/>
                                  <a:pt x="98760" y="58667"/>
                                  <a:pt x="98436" y="99632"/>
                                </a:cubicBezTo>
                                <a:cubicBezTo>
                                  <a:pt x="98436" y="121307"/>
                                  <a:pt x="91504" y="142115"/>
                                  <a:pt x="78074" y="159454"/>
                                </a:cubicBezTo>
                                <a:lnTo>
                                  <a:pt x="92804" y="173760"/>
                                </a:lnTo>
                                <a:cubicBezTo>
                                  <a:pt x="100602" y="172026"/>
                                  <a:pt x="107966" y="174627"/>
                                  <a:pt x="113598" y="179829"/>
                                </a:cubicBezTo>
                                <a:lnTo>
                                  <a:pt x="154321" y="221011"/>
                                </a:lnTo>
                                <a:cubicBezTo>
                                  <a:pt x="154754" y="221444"/>
                                  <a:pt x="155188" y="221878"/>
                                  <a:pt x="155621" y="222311"/>
                                </a:cubicBezTo>
                                <a:cubicBezTo>
                                  <a:pt x="164285" y="231414"/>
                                  <a:pt x="163852" y="246153"/>
                                  <a:pt x="154754" y="254823"/>
                                </a:cubicBezTo>
                                <a:cubicBezTo>
                                  <a:pt x="145657" y="263493"/>
                                  <a:pt x="130927" y="263059"/>
                                  <a:pt x="122263" y="253956"/>
                                </a:cubicBezTo>
                                <a:lnTo>
                                  <a:pt x="81107" y="212774"/>
                                </a:lnTo>
                                <a:cubicBezTo>
                                  <a:pt x="75908" y="207139"/>
                                  <a:pt x="73742" y="199336"/>
                                  <a:pt x="75041" y="191966"/>
                                </a:cubicBezTo>
                                <a:lnTo>
                                  <a:pt x="60312" y="177661"/>
                                </a:lnTo>
                                <a:cubicBezTo>
                                  <a:pt x="51431" y="184381"/>
                                  <a:pt x="41683" y="189474"/>
                                  <a:pt x="31448" y="192887"/>
                                </a:cubicBezTo>
                                <a:lnTo>
                                  <a:pt x="0" y="197980"/>
                                </a:lnTo>
                                <a:lnTo>
                                  <a:pt x="0" y="135300"/>
                                </a:lnTo>
                                <a:lnTo>
                                  <a:pt x="35185" y="140814"/>
                                </a:lnTo>
                                <a:cubicBezTo>
                                  <a:pt x="43849" y="142982"/>
                                  <a:pt x="52081" y="146016"/>
                                  <a:pt x="60312" y="149918"/>
                                </a:cubicBezTo>
                                <a:cubicBezTo>
                                  <a:pt x="72442" y="136046"/>
                                  <a:pt x="78940" y="117839"/>
                                  <a:pt x="78940" y="99199"/>
                                </a:cubicBezTo>
                                <a:cubicBezTo>
                                  <a:pt x="78940" y="55416"/>
                                  <a:pt x="43849" y="20303"/>
                                  <a:pt x="94" y="20303"/>
                                </a:cubicBezTo>
                                <a:lnTo>
                                  <a:pt x="0" y="20319"/>
                                </a:lnTo>
                                <a:lnTo>
                                  <a:pt x="0" y="0"/>
                                </a:ln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5" name="Shape 2555"/>
                        <wps:cNvSpPr/>
                        <wps:spPr>
                          <a:xfrm>
                            <a:off x="391059" y="285797"/>
                            <a:ext cx="87511" cy="87566"/>
                          </a:xfrm>
                          <a:custGeom>
                            <a:avLst/>
                            <a:gdLst/>
                            <a:ahLst/>
                            <a:cxnLst/>
                            <a:rect l="0" t="0" r="0" b="0"/>
                            <a:pathLst>
                              <a:path w="87511" h="87566">
                                <a:moveTo>
                                  <a:pt x="43756" y="0"/>
                                </a:moveTo>
                                <a:cubicBezTo>
                                  <a:pt x="67922" y="0"/>
                                  <a:pt x="87511" y="19601"/>
                                  <a:pt x="87511" y="43783"/>
                                </a:cubicBezTo>
                                <a:cubicBezTo>
                                  <a:pt x="87511" y="67961"/>
                                  <a:pt x="67922" y="87566"/>
                                  <a:pt x="43756" y="87566"/>
                                </a:cubicBezTo>
                                <a:cubicBezTo>
                                  <a:pt x="19589" y="87566"/>
                                  <a:pt x="0" y="67961"/>
                                  <a:pt x="0" y="43783"/>
                                </a:cubicBezTo>
                                <a:cubicBezTo>
                                  <a:pt x="0" y="19601"/>
                                  <a:pt x="19589" y="0"/>
                                  <a:pt x="4375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6" name="Shape 2556"/>
                        <wps:cNvSpPr/>
                        <wps:spPr>
                          <a:xfrm>
                            <a:off x="254593" y="352555"/>
                            <a:ext cx="100075" cy="77595"/>
                          </a:xfrm>
                          <a:custGeom>
                            <a:avLst/>
                            <a:gdLst/>
                            <a:ahLst/>
                            <a:cxnLst/>
                            <a:rect l="0" t="0" r="0" b="0"/>
                            <a:pathLst>
                              <a:path w="100075" h="77595">
                                <a:moveTo>
                                  <a:pt x="69316" y="0"/>
                                </a:moveTo>
                                <a:cubicBezTo>
                                  <a:pt x="70615" y="26443"/>
                                  <a:pt x="81446" y="51586"/>
                                  <a:pt x="100075" y="71093"/>
                                </a:cubicBezTo>
                                <a:cubicBezTo>
                                  <a:pt x="97475" y="72827"/>
                                  <a:pt x="95309" y="74994"/>
                                  <a:pt x="93576" y="77595"/>
                                </a:cubicBezTo>
                                <a:lnTo>
                                  <a:pt x="0" y="77595"/>
                                </a:lnTo>
                                <a:lnTo>
                                  <a:pt x="0" y="38581"/>
                                </a:lnTo>
                                <a:cubicBezTo>
                                  <a:pt x="0" y="32512"/>
                                  <a:pt x="2599" y="26443"/>
                                  <a:pt x="7798" y="22975"/>
                                </a:cubicBezTo>
                                <a:cubicBezTo>
                                  <a:pt x="19495" y="15172"/>
                                  <a:pt x="32492" y="8670"/>
                                  <a:pt x="45922" y="4768"/>
                                </a:cubicBezTo>
                                <a:cubicBezTo>
                                  <a:pt x="53720" y="2167"/>
                                  <a:pt x="61518" y="867"/>
                                  <a:pt x="69316" y="0"/>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s:wsp>
                        <wps:cNvPr id="2557" name="Shape 2557"/>
                        <wps:cNvSpPr/>
                        <wps:spPr>
                          <a:xfrm>
                            <a:off x="287952" y="261278"/>
                            <a:ext cx="66283" cy="79573"/>
                          </a:xfrm>
                          <a:custGeom>
                            <a:avLst/>
                            <a:gdLst/>
                            <a:ahLst/>
                            <a:cxnLst/>
                            <a:rect l="0" t="0" r="0" b="0"/>
                            <a:pathLst>
                              <a:path w="66283" h="79573">
                                <a:moveTo>
                                  <a:pt x="52034" y="2926"/>
                                </a:moveTo>
                                <a:cubicBezTo>
                                  <a:pt x="56996" y="3901"/>
                                  <a:pt x="61843" y="5879"/>
                                  <a:pt x="66283" y="8913"/>
                                </a:cubicBezTo>
                                <a:cubicBezTo>
                                  <a:pt x="48088" y="28421"/>
                                  <a:pt x="37257" y="53130"/>
                                  <a:pt x="35958" y="79573"/>
                                </a:cubicBezTo>
                                <a:cubicBezTo>
                                  <a:pt x="31192" y="78272"/>
                                  <a:pt x="26860" y="76539"/>
                                  <a:pt x="22961" y="73938"/>
                                </a:cubicBezTo>
                                <a:cubicBezTo>
                                  <a:pt x="4766" y="61800"/>
                                  <a:pt x="0" y="37958"/>
                                  <a:pt x="12130" y="19751"/>
                                </a:cubicBezTo>
                                <a:cubicBezTo>
                                  <a:pt x="21228" y="6096"/>
                                  <a:pt x="37149" y="0"/>
                                  <a:pt x="52034" y="2926"/>
                                </a:cubicBezTo>
                                <a:close/>
                              </a:path>
                            </a:pathLst>
                          </a:custGeom>
                          <a:ln w="0" cap="flat">
                            <a:miter lim="127000"/>
                          </a:ln>
                        </wps:spPr>
                        <wps:style>
                          <a:lnRef idx="0">
                            <a:srgbClr val="000000">
                              <a:alpha val="0"/>
                            </a:srgbClr>
                          </a:lnRef>
                          <a:fillRef idx="1">
                            <a:srgbClr val="FFFFFF"/>
                          </a:fillRef>
                          <a:effectRef idx="0">
                            <a:scrgbClr r="0" g="0" b="0"/>
                          </a:effectRef>
                          <a:fontRef idx="none"/>
                        </wps:style>
                        <wps:bodyPr/>
                      </wps:wsp>
                    </wpg:wgp>
                  </a:graphicData>
                </a:graphic>
              </wp:anchor>
            </w:drawing>
          </mc:Choice>
          <mc:Fallback>
            <w:pict>
              <v:group w14:anchorId="26C4D7E1" id="Group 17344" o:spid="_x0000_s1026" style="position:absolute;margin-left:11.25pt;margin-top:-29.25pt;width:467.95pt;height:59.5pt;z-index:-251646976" coordsize="59432,755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">
                <v:shape id="Shape 2549" o:spid="_x0000_s1027" style="position:absolute;width:59432;height:7557;visibility:visible;mso-wrap-style:square;v-text-anchor:top" coordsize="5943219,75577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" path="m75578,l5867654,v41656,,75565,33782,75565,75565l5943219,680212v,41656,-33909,75565,-75565,75565l75578,755777c33833,755777,,721868,,680212l,75565c,33782,33833,,75578,xe" fillcolor="#c868ba" stroked="f" strokeweight="0">
                  <v:stroke miterlimit="83231f" joinstyle="miter"/>
                  <v:path arrowok="t" textboxrect="0,0,5943219,755777"/>
                </v:shape>
                <v:shape id="Shape 2550" o:spid="_x0000_s1028" style="position:absolute;left:3585;top:4357;width:1560;height:551;visibility:visible;mso-wrap-style:square;v-text-anchor:top" coordsize="155960,5505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" path="m9098,c45922,28177,96176,30778,135599,6502r2599,2601c138198,18207,142097,27310,148595,33813r7365,7369l155960,55054,,55054,,16039c,9970,3033,4335,7798,867l9098,xe" stroked="f" strokeweight="0">
                  <v:stroke miterlimit="83231f" joinstyle="miter"/>
                  <v:path arrowok="t" textboxrect="0,0,155960,55054"/>
                </v:shape>
                <v:shape id="Shape 2551" o:spid="_x0000_s1029" style="position:absolute;left:5175;top:2606;width:650;height:806;visibility:visible;mso-wrap-style:square;v-text-anchor:top" coordsize="64983,8063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" path="m16463,3468c37690,,58052,14305,61518,35546,64983,56788,50687,77162,29459,80630,28160,54187,17762,29478,,10404,4766,6936,10397,4335,16463,3468xe" stroked="f" strokeweight="0">
                  <v:stroke miterlimit="83231f" joinstyle="miter"/>
                  <v:path arrowok="t" textboxrect="0,0,64983,80630"/>
                </v:shape>
                <v:shape id="Shape 2552" o:spid="_x0000_s1030" style="position:absolute;left:5305;top:3525;width:880;height:776;visibility:visible;mso-wrap-style:square;v-text-anchor:top" coordsize="87944,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" path="m16463,v8664,867,17328,2167,25560,4768c55886,7803,68882,14305,80146,22975v5199,3468,7798,9537,7798,15606l87944,77595r-48954,l27293,65891c20795,59389,11697,55487,2599,55487l,52886c9964,36847,15596,18640,16463,xe" stroked="f" strokeweight="0">
                  <v:stroke miterlimit="83231f" joinstyle="miter"/>
                  <v:path arrowok="t" textboxrect="0,0,87944,77595"/>
                </v:shape>
                <v:shape id="Shape 2553" o:spid="_x0000_s1031" style="position:absolute;left:3364;top:2472;width:991;height:1985;visibility:visible;mso-wrap-style:square;v-text-anchor:top" coordsize="99114,1985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" path="m98775,434r339,71l99114,20824,71644,25630c62926,28827,54803,33596,47655,39881,14730,68058,10831,117910,38990,150856v7365,-4335,15163,-7370,23394,-9537c74081,137851,86211,135684,98342,135684r772,121l99114,198485r-339,55c43756,198107,,153457,,98837,,44216,43756,,98775,434xe" stroked="f" strokeweight="0">
                  <v:stroke miterlimit="83231f" joinstyle="miter"/>
                  <v:path arrowok="t" textboxrect="0,0,99114,198540"/>
                </v:shape>
                <v:shape id="Shape 2554" o:spid="_x0000_s1032" style="position:absolute;left:4355;top:2477;width:1643;height:2635;visibility:visible;mso-wrap-style:square;v-text-anchor:top" coordsize="164285,26349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" path="m,l38366,8010c73986,23311,98760,58667,98436,99632v,21675,-6932,42483,-20362,59822l92804,173760v7798,-1734,15162,867,20794,6069l154321,221011v433,433,867,867,1300,1300c164285,231414,163852,246153,154754,254823v-9097,8670,-23827,8236,-32491,-867l81107,212774v-5199,-5635,-7365,-13438,-6066,-20808l60312,177661v-8881,6720,-18629,11813,-28864,15226l,197980,,135300r35185,5514c43849,142982,52081,146016,60312,149918,72442,136046,78940,117839,78940,99199,78940,55416,43849,20303,94,20303l,20319,,xe" stroked="f" strokeweight="0">
                  <v:stroke miterlimit="83231f" joinstyle="miter"/>
                  <v:path arrowok="t" textboxrect="0,0,164285,263493"/>
                </v:shape>
                <v:shape id="Shape 2555" o:spid="_x0000_s1033" style="position:absolute;left:3910;top:2857;width:875;height:876;visibility:visible;mso-wrap-style:square;v-text-anchor:top" coordsize="87511,875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" path="m43756,c67922,,87511,19601,87511,43783v,24178,-19589,43783,-43755,43783c19589,87566,,67961,,43783,,19601,19589,,43756,xe" stroked="f" strokeweight="0">
                  <v:stroke miterlimit="83231f" joinstyle="miter"/>
                  <v:path arrowok="t" textboxrect="0,0,87511,87566"/>
                </v:shape>
                <v:shape id="Shape 2556" o:spid="_x0000_s1034" style="position:absolute;left:2545;top:3525;width:1001;height:776;visibility:visible;mso-wrap-style:square;v-text-anchor:top" coordsize="100075,7759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" path="m69316,v1299,26443,12130,51586,30759,71093c97475,72827,95309,74994,93576,77595l,77595,,38581c,32512,2599,26443,7798,22975,19495,15172,32492,8670,45922,4768,53720,2167,61518,867,69316,xe" stroked="f" strokeweight="0">
                  <v:stroke miterlimit="83231f" joinstyle="miter"/>
                  <v:path arrowok="t" textboxrect="0,0,100075,77595"/>
                </v:shape>
                <v:shape id="Shape 2557" o:spid="_x0000_s1035" style="position:absolute;left:2879;top:2612;width:663;height:796;visibility:visible;mso-wrap-style:square;v-text-anchor:top" coordsize="66283,7957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" path="m52034,2926v4962,975,9809,2953,14249,5987c48088,28421,37257,53130,35958,79573,31192,78272,26860,76539,22961,73938,4766,61800,,37958,12130,19751,21228,6096,37149,,52034,2926xe" stroked="f" strokeweight="0">
                  <v:stroke miterlimit="83231f" joinstyle="miter"/>
                  <v:path arrowok="t" textboxrect="0,0,66283,79573"/>
                </v:shape>
              </v:group>
            </w:pict>
          </mc:Fallback>
        </mc:AlternateContent>
      </w:r>
      <w:r w:rsidRPr="00BB1914">
        <w:rPr>
          <w:rFonts w:asciiTheme="minorHAnsi" w:hAnsiTheme="minorHAnsi" w:cstheme="minorHAnsi"/>
        </w:rPr>
        <w:t xml:space="preserve"> </w:t>
      </w:r>
    </w:p>
    <w:p w14:paraId="10BFCE00" w14:textId="77777777" w:rsidR="004F2109" w:rsidRPr="00BB1914" w:rsidRDefault="00517646">
      <w:pPr>
        <w:pStyle w:val="Heading1"/>
        <w:ind w:left="-5"/>
        <w:rPr>
          <w:rFonts w:asciiTheme="minorHAnsi" w:hAnsiTheme="minorHAnsi" w:cstheme="minorHAnsi"/>
        </w:rPr>
      </w:pPr>
      <w:bookmarkStart w:id="54" w:name="_Toc48407020"/>
      <w:r w:rsidRPr="00BB1914">
        <w:rPr>
          <w:rFonts w:asciiTheme="minorHAnsi" w:hAnsiTheme="minorHAnsi" w:cstheme="minorHAnsi"/>
        </w:rPr>
        <w:lastRenderedPageBreak/>
        <w:t>References</w:t>
      </w:r>
      <w:bookmarkEnd w:id="54"/>
      <w:r w:rsidRPr="00BB1914">
        <w:rPr>
          <w:rFonts w:asciiTheme="minorHAnsi" w:hAnsiTheme="minorHAnsi" w:cstheme="minorHAnsi"/>
        </w:rPr>
        <w:t xml:space="preserve">  </w:t>
      </w:r>
    </w:p>
    <w:p w14:paraId="294E90BF" w14:textId="77777777" w:rsidR="004F2109" w:rsidRPr="00BB1914" w:rsidRDefault="00517646">
      <w:pPr>
        <w:spacing w:after="163" w:line="259" w:lineRule="auto"/>
        <w:ind w:left="-29" w:firstLine="0"/>
        <w:rPr>
          <w:rFonts w:asciiTheme="minorHAnsi" w:hAnsiTheme="minorHAnsi" w:cstheme="minorHAnsi"/>
        </w:rPr>
      </w:pPr>
      <w:r w:rsidRPr="00BB1914">
        <w:rPr>
          <w:rFonts w:asciiTheme="minorHAnsi" w:hAnsiTheme="minorHAnsi" w:cstheme="minorHAnsi"/>
          <w:noProof/>
          <w:sz w:val="22"/>
        </w:rPr>
        <mc:AlternateContent>
          <mc:Choice Requires="wpg">
            <w:drawing>
              <wp:inline distT="0" distB="0" distL="0" distR="0" wp14:anchorId="70696010" wp14:editId="15972CD8">
                <wp:extent cx="5981065" cy="6096"/>
                <wp:effectExtent l="0" t="0" r="0" b="0"/>
                <wp:docPr id="15003" name="Group 15003"/>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570" name="Shape 18570"/>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inline>
            </w:drawing>
          </mc:Choice>
          <mc:Fallback xmlns:a="http://schemas.openxmlformats.org/drawingml/2006/main">
            <w:pict>
              <v:group id="Group 15003" style="width:470.95pt;height:0.47998pt;mso-position-horizontal-relative:char;mso-position-vertical-relative:line" coordsize="59810,60">
                <v:shape id="Shape 18571" style="position:absolute;width:59810;height:91;left:0;top:0;" coordsize="5981065,9144" path="m0,0l5981065,0l5981065,9144l0,9144l0,0">
                  <v:stroke weight="0pt" endcap="flat" joinstyle="miter" miterlimit="10" on="false" color="#000000" opacity="0"/>
                  <v:fill on="true" color="#ed7d31"/>
                </v:shape>
              </v:group>
            </w:pict>
          </mc:Fallback>
        </mc:AlternateContent>
      </w:r>
    </w:p>
    <w:p w14:paraId="4613B273" w14:textId="5EE1CE38" w:rsidR="004F2109" w:rsidRDefault="00C877E6">
      <w:pPr>
        <w:spacing w:after="0" w:line="424" w:lineRule="auto"/>
        <w:ind w:left="0" w:right="1515" w:firstLine="0"/>
        <w:rPr>
          <w:rFonts w:asciiTheme="minorHAnsi" w:hAnsiTheme="minorHAnsi" w:cstheme="minorHAnsi"/>
        </w:rPr>
      </w:pPr>
      <w:hyperlink r:id="rId53">
        <w:r w:rsidR="00517646" w:rsidRPr="00C031A2">
          <w:rPr>
            <w:rFonts w:asciiTheme="minorHAnsi" w:hAnsiTheme="minorHAnsi" w:cstheme="minorHAnsi"/>
            <w:color w:val="0563C1"/>
            <w:u w:val="single" w:color="0563C1"/>
          </w:rPr>
          <w:t>https://gitlab.cs.technion.ac.il/lccn/w2019</w:t>
        </w:r>
      </w:hyperlink>
      <w:hyperlink r:id="rId54">
        <w:r w:rsidR="00517646" w:rsidRPr="00C031A2">
          <w:rPr>
            <w:rFonts w:asciiTheme="minorHAnsi" w:hAnsiTheme="minorHAnsi" w:cstheme="minorHAnsi"/>
            <w:color w:val="0563C1"/>
            <w:u w:val="single" w:color="0563C1"/>
          </w:rPr>
          <w:t>-</w:t>
        </w:r>
      </w:hyperlink>
      <w:hyperlink r:id="rId55">
        <w:r w:rsidR="00517646" w:rsidRPr="00C031A2">
          <w:rPr>
            <w:rFonts w:asciiTheme="minorHAnsi" w:hAnsiTheme="minorHAnsi" w:cstheme="minorHAnsi"/>
            <w:color w:val="0563C1"/>
            <w:u w:val="single" w:color="0563C1"/>
          </w:rPr>
          <w:t>postcard</w:t>
        </w:r>
      </w:hyperlink>
      <w:hyperlink r:id="rId56">
        <w:r w:rsidR="00517646" w:rsidRPr="00C031A2">
          <w:rPr>
            <w:rFonts w:asciiTheme="minorHAnsi" w:hAnsiTheme="minorHAnsi" w:cstheme="minorHAnsi"/>
            <w:color w:val="0563C1"/>
            <w:u w:val="single" w:color="0563C1"/>
          </w:rPr>
          <w:t>-</w:t>
        </w:r>
      </w:hyperlink>
      <w:hyperlink r:id="rId57">
        <w:r w:rsidR="00517646" w:rsidRPr="00C031A2">
          <w:rPr>
            <w:rFonts w:asciiTheme="minorHAnsi" w:hAnsiTheme="minorHAnsi" w:cstheme="minorHAnsi"/>
            <w:color w:val="0563C1"/>
            <w:u w:val="single" w:color="0563C1"/>
          </w:rPr>
          <w:t>with</w:t>
        </w:r>
      </w:hyperlink>
      <w:hyperlink r:id="rId58">
        <w:r w:rsidR="00517646" w:rsidRPr="00C031A2">
          <w:rPr>
            <w:rFonts w:asciiTheme="minorHAnsi" w:hAnsiTheme="minorHAnsi" w:cstheme="minorHAnsi"/>
            <w:color w:val="0563C1"/>
            <w:u w:val="single" w:color="0563C1"/>
          </w:rPr>
          <w:t>-</w:t>
        </w:r>
      </w:hyperlink>
      <w:hyperlink r:id="rId59">
        <w:r w:rsidR="00517646" w:rsidRPr="00C031A2">
          <w:rPr>
            <w:rFonts w:asciiTheme="minorHAnsi" w:hAnsiTheme="minorHAnsi" w:cstheme="minorHAnsi"/>
            <w:color w:val="0563C1"/>
            <w:u w:val="single" w:color="0563C1"/>
          </w:rPr>
          <w:t>p</w:t>
        </w:r>
      </w:hyperlink>
      <w:hyperlink r:id="rId60">
        <w:r w:rsidR="00517646" w:rsidRPr="00C031A2">
          <w:rPr>
            <w:rFonts w:asciiTheme="minorHAnsi" w:hAnsiTheme="minorHAnsi" w:cstheme="minorHAnsi"/>
            <w:color w:val="0563C1"/>
            <w:u w:val="single" w:color="0563C1"/>
          </w:rPr>
          <w:t>4</w:t>
        </w:r>
      </w:hyperlink>
      <w:hyperlink r:id="rId61">
        <w:r w:rsidR="00517646" w:rsidRPr="00C031A2">
          <w:rPr>
            <w:rFonts w:asciiTheme="minorHAnsi" w:hAnsiTheme="minorHAnsi" w:cstheme="minorHAnsi"/>
          </w:rPr>
          <w:t xml:space="preserve"> </w:t>
        </w:r>
      </w:hyperlink>
      <w:r w:rsidR="00C031A2" w:rsidRPr="00C031A2">
        <w:t xml:space="preserve"> </w:t>
      </w:r>
      <w:hyperlink r:id="rId62">
        <w:r w:rsidR="00517646" w:rsidRPr="00C031A2">
          <w:rPr>
            <w:rFonts w:asciiTheme="minorHAnsi" w:hAnsiTheme="minorHAnsi" w:cstheme="minorHAnsi"/>
            <w:color w:val="0563C1"/>
            <w:u w:val="single" w:color="0563C1"/>
          </w:rPr>
          <w:t>https://en.wikipedia.org/wiki/P4_(programming_language)</w:t>
        </w:r>
      </w:hyperlink>
      <w:hyperlink r:id="rId63">
        <w:r w:rsidR="00517646" w:rsidRPr="00C031A2">
          <w:rPr>
            <w:rFonts w:asciiTheme="minorHAnsi" w:hAnsiTheme="minorHAnsi" w:cstheme="minorHAnsi"/>
          </w:rPr>
          <w:t xml:space="preserve"> </w:t>
        </w:r>
      </w:hyperlink>
      <w:hyperlink r:id="rId64">
        <w:r w:rsidR="00517646" w:rsidRPr="00C031A2">
          <w:rPr>
            <w:rFonts w:asciiTheme="minorHAnsi" w:hAnsiTheme="minorHAnsi" w:cstheme="minorHAnsi"/>
            <w:color w:val="0563C1"/>
            <w:u w:val="single" w:color="0563C1"/>
          </w:rPr>
          <w:t>https://gitlab.cs.technion.ac.il/lccn/w2018</w:t>
        </w:r>
      </w:hyperlink>
      <w:hyperlink r:id="rId65">
        <w:r w:rsidR="00517646" w:rsidRPr="00C031A2">
          <w:rPr>
            <w:rFonts w:asciiTheme="minorHAnsi" w:hAnsiTheme="minorHAnsi" w:cstheme="minorHAnsi"/>
            <w:color w:val="0563C1"/>
            <w:u w:val="single" w:color="0563C1"/>
          </w:rPr>
          <w:t>-</w:t>
        </w:r>
      </w:hyperlink>
      <w:hyperlink r:id="rId66">
        <w:r w:rsidR="00517646" w:rsidRPr="00C031A2">
          <w:rPr>
            <w:rFonts w:asciiTheme="minorHAnsi" w:hAnsiTheme="minorHAnsi" w:cstheme="minorHAnsi"/>
            <w:color w:val="0563C1"/>
            <w:u w:val="single" w:color="0563C1"/>
          </w:rPr>
          <w:t>mirror</w:t>
        </w:r>
      </w:hyperlink>
      <w:hyperlink r:id="rId67">
        <w:r w:rsidR="00517646" w:rsidRPr="00C031A2">
          <w:rPr>
            <w:rFonts w:asciiTheme="minorHAnsi" w:hAnsiTheme="minorHAnsi" w:cstheme="minorHAnsi"/>
            <w:color w:val="0563C1"/>
            <w:u w:val="single" w:color="0563C1"/>
          </w:rPr>
          <w:t>-</w:t>
        </w:r>
      </w:hyperlink>
      <w:hyperlink r:id="rId68">
        <w:r w:rsidR="00517646" w:rsidRPr="00C031A2">
          <w:rPr>
            <w:rFonts w:asciiTheme="minorHAnsi" w:hAnsiTheme="minorHAnsi" w:cstheme="minorHAnsi"/>
            <w:color w:val="0563C1"/>
            <w:u w:val="single" w:color="0563C1"/>
          </w:rPr>
          <w:t>sampling</w:t>
        </w:r>
      </w:hyperlink>
      <w:hyperlink r:id="rId69">
        <w:r w:rsidR="00517646" w:rsidRPr="00C031A2">
          <w:rPr>
            <w:rFonts w:asciiTheme="minorHAnsi" w:hAnsiTheme="minorHAnsi" w:cstheme="minorHAnsi"/>
            <w:color w:val="0563C1"/>
            <w:u w:val="single" w:color="0563C1"/>
          </w:rPr>
          <w:t>-</w:t>
        </w:r>
      </w:hyperlink>
      <w:hyperlink r:id="rId70">
        <w:r w:rsidR="00517646" w:rsidRPr="00C031A2">
          <w:rPr>
            <w:rFonts w:asciiTheme="minorHAnsi" w:hAnsiTheme="minorHAnsi" w:cstheme="minorHAnsi"/>
            <w:color w:val="0563C1"/>
            <w:u w:val="single" w:color="0563C1"/>
          </w:rPr>
          <w:t>mellanox</w:t>
        </w:r>
      </w:hyperlink>
      <w:hyperlink r:id="rId71">
        <w:r w:rsidR="00517646" w:rsidRPr="00C031A2">
          <w:rPr>
            <w:rFonts w:asciiTheme="minorHAnsi" w:hAnsiTheme="minorHAnsi" w:cstheme="minorHAnsi"/>
            <w:color w:val="0563C1"/>
            <w:u w:val="single" w:color="0563C1"/>
          </w:rPr>
          <w:t>-</w:t>
        </w:r>
      </w:hyperlink>
      <w:hyperlink r:id="rId72">
        <w:r w:rsidR="00517646" w:rsidRPr="00C031A2">
          <w:rPr>
            <w:rFonts w:asciiTheme="minorHAnsi" w:hAnsiTheme="minorHAnsi" w:cstheme="minorHAnsi"/>
            <w:color w:val="0563C1"/>
            <w:u w:val="single" w:color="0563C1"/>
          </w:rPr>
          <w:t>p4</w:t>
        </w:r>
      </w:hyperlink>
      <w:hyperlink r:id="rId73">
        <w:r w:rsidR="00517646" w:rsidRPr="00C031A2">
          <w:rPr>
            <w:rFonts w:asciiTheme="minorHAnsi" w:hAnsiTheme="minorHAnsi" w:cstheme="minorHAnsi"/>
          </w:rPr>
          <w:t xml:space="preserve"> </w:t>
        </w:r>
      </w:hyperlink>
      <w:hyperlink r:id="rId74">
        <w:r w:rsidR="00517646" w:rsidRPr="00C031A2">
          <w:rPr>
            <w:rFonts w:asciiTheme="minorHAnsi" w:hAnsiTheme="minorHAnsi" w:cstheme="minorHAnsi"/>
            <w:color w:val="0563C1"/>
            <w:u w:val="single" w:color="0563C1"/>
          </w:rPr>
          <w:t>https://gitlab.cs.technion.ac.il/lccn/s2019</w:t>
        </w:r>
      </w:hyperlink>
      <w:hyperlink r:id="rId75">
        <w:r w:rsidR="00517646" w:rsidRPr="00C031A2">
          <w:rPr>
            <w:rFonts w:asciiTheme="minorHAnsi" w:hAnsiTheme="minorHAnsi" w:cstheme="minorHAnsi"/>
            <w:color w:val="0563C1"/>
            <w:u w:val="single" w:color="0563C1"/>
          </w:rPr>
          <w:t>-</w:t>
        </w:r>
      </w:hyperlink>
      <w:hyperlink r:id="rId76">
        <w:r w:rsidR="00517646" w:rsidRPr="00C031A2">
          <w:rPr>
            <w:rFonts w:asciiTheme="minorHAnsi" w:hAnsiTheme="minorHAnsi" w:cstheme="minorHAnsi"/>
            <w:color w:val="0563C1"/>
            <w:u w:val="single" w:color="0563C1"/>
          </w:rPr>
          <w:t>postcard</w:t>
        </w:r>
      </w:hyperlink>
      <w:hyperlink r:id="rId77">
        <w:r w:rsidR="00517646" w:rsidRPr="00C031A2">
          <w:rPr>
            <w:rFonts w:asciiTheme="minorHAnsi" w:hAnsiTheme="minorHAnsi" w:cstheme="minorHAnsi"/>
            <w:color w:val="0563C1"/>
            <w:u w:val="single" w:color="0563C1"/>
          </w:rPr>
          <w:t>-</w:t>
        </w:r>
      </w:hyperlink>
      <w:hyperlink r:id="rId78">
        <w:r w:rsidR="00517646" w:rsidRPr="00C031A2">
          <w:rPr>
            <w:rFonts w:asciiTheme="minorHAnsi" w:hAnsiTheme="minorHAnsi" w:cstheme="minorHAnsi"/>
            <w:color w:val="0563C1"/>
            <w:u w:val="single" w:color="0563C1"/>
          </w:rPr>
          <w:t>p4</w:t>
        </w:r>
      </w:hyperlink>
      <w:hyperlink r:id="rId79">
        <w:r w:rsidR="00517646" w:rsidRPr="00C031A2">
          <w:rPr>
            <w:rFonts w:asciiTheme="minorHAnsi" w:hAnsiTheme="minorHAnsi" w:cstheme="minorHAnsi"/>
          </w:rPr>
          <w:t xml:space="preserve"> </w:t>
        </w:r>
      </w:hyperlink>
      <w:hyperlink r:id="rId80">
        <w:r w:rsidR="00517646" w:rsidRPr="00C031A2">
          <w:rPr>
            <w:rFonts w:asciiTheme="minorHAnsi" w:hAnsiTheme="minorHAnsi" w:cstheme="minorHAnsi"/>
            <w:color w:val="0563C1"/>
            <w:u w:val="single" w:color="0563C1"/>
          </w:rPr>
          <w:t>https://pysimplegui.readthedocs.io/en/latest/</w:t>
        </w:r>
      </w:hyperlink>
      <w:hyperlink r:id="rId81">
        <w:r w:rsidR="00517646" w:rsidRPr="00C031A2">
          <w:rPr>
            <w:rFonts w:asciiTheme="minorHAnsi" w:hAnsiTheme="minorHAnsi" w:cstheme="minorHAnsi"/>
          </w:rPr>
          <w:t xml:space="preserve"> </w:t>
        </w:r>
      </w:hyperlink>
      <w:hyperlink r:id="rId82">
        <w:r w:rsidR="00517646" w:rsidRPr="00C031A2">
          <w:rPr>
            <w:rFonts w:asciiTheme="minorHAnsi" w:hAnsiTheme="minorHAnsi" w:cstheme="minorHAnsi"/>
            <w:color w:val="0563C1"/>
            <w:u w:val="single" w:color="0563C1"/>
          </w:rPr>
          <w:t>https://matplotlib.org/users/pyplot_tutorial.html</w:t>
        </w:r>
      </w:hyperlink>
      <w:hyperlink r:id="rId83">
        <w:r w:rsidR="00517646" w:rsidRPr="00C031A2">
          <w:rPr>
            <w:rFonts w:asciiTheme="minorHAnsi" w:hAnsiTheme="minorHAnsi" w:cstheme="minorHAnsi"/>
          </w:rPr>
          <w:t xml:space="preserve"> </w:t>
        </w:r>
      </w:hyperlink>
    </w:p>
    <w:p w14:paraId="215EB0F4" w14:textId="77777777" w:rsidR="00C031A2" w:rsidRPr="00C031A2" w:rsidRDefault="00C877E6" w:rsidP="00C031A2">
      <w:pPr>
        <w:spacing w:after="0" w:line="424" w:lineRule="auto"/>
        <w:ind w:left="0" w:right="1515" w:firstLine="0"/>
        <w:rPr>
          <w:rFonts w:asciiTheme="minorHAnsi" w:hAnsiTheme="minorHAnsi" w:cstheme="minorHAnsi"/>
        </w:rPr>
      </w:pPr>
      <w:hyperlink r:id="rId84" w:history="1">
        <w:r w:rsidR="00C031A2" w:rsidRPr="00C031A2">
          <w:rPr>
            <w:rStyle w:val="Hyperlink"/>
            <w:rFonts w:asciiTheme="minorHAnsi" w:hAnsiTheme="minorHAnsi" w:cstheme="minorHAnsi"/>
          </w:rPr>
          <w:t>https://github.com/p4lang/tutorials</w:t>
        </w:r>
      </w:hyperlink>
    </w:p>
    <w:p w14:paraId="2D06C5D8" w14:textId="77777777" w:rsidR="00C031A2" w:rsidRDefault="00C877E6">
      <w:pPr>
        <w:spacing w:after="0" w:line="424" w:lineRule="auto"/>
        <w:ind w:left="0" w:right="1515" w:firstLine="0"/>
      </w:pPr>
      <w:hyperlink r:id="rId85" w:history="1">
        <w:r w:rsidR="00C031A2">
          <w:rPr>
            <w:rStyle w:val="Hyperlink"/>
          </w:rPr>
          <w:t>https://www.linuxtopia.org/Linux_Firewall_iptables/x4172.html</w:t>
        </w:r>
      </w:hyperlink>
    </w:p>
    <w:p w14:paraId="501548CB" w14:textId="77777777" w:rsidR="00C031A2" w:rsidRDefault="00C877E6">
      <w:pPr>
        <w:spacing w:after="0" w:line="424" w:lineRule="auto"/>
        <w:ind w:left="0" w:right="1515" w:firstLine="0"/>
      </w:pPr>
      <w:hyperlink r:id="rId86" w:history="1">
        <w:r w:rsidR="00C031A2">
          <w:rPr>
            <w:rStyle w:val="Hyperlink"/>
          </w:rPr>
          <w:t>https://mediaonfire.com/blog/2013_11_01_dscp_tagging_with_iptables.html</w:t>
        </w:r>
      </w:hyperlink>
    </w:p>
    <w:p w14:paraId="17B1342E" w14:textId="52B967DC" w:rsidR="00C031A2" w:rsidRPr="00BB1914" w:rsidRDefault="00C877E6">
      <w:pPr>
        <w:spacing w:after="0" w:line="424" w:lineRule="auto"/>
        <w:ind w:left="0" w:right="1515" w:firstLine="0"/>
        <w:rPr>
          <w:rFonts w:asciiTheme="minorHAnsi" w:hAnsiTheme="minorHAnsi" w:cstheme="minorHAnsi"/>
        </w:rPr>
      </w:pPr>
      <w:hyperlink r:id="rId87" w:history="1">
        <w:r w:rsidR="00C031A2">
          <w:rPr>
            <w:rStyle w:val="Hyperlink"/>
          </w:rPr>
          <w:t>https://gist.github.com/abhi-bit/cafd0edcf107ac2f66b9</w:t>
        </w:r>
      </w:hyperlink>
      <w:r w:rsidR="00C031A2">
        <w:rPr>
          <w:rtl/>
        </w:rPr>
        <w:br/>
      </w:r>
      <w:hyperlink r:id="rId88" w:history="1">
        <w:r w:rsidR="00C031A2">
          <w:rPr>
            <w:rStyle w:val="Hyperlink"/>
          </w:rPr>
          <w:t>https://github.com/p4lang/p4runtime-shell</w:t>
        </w:r>
      </w:hyperlink>
    </w:p>
    <w:sectPr w:rsidR="00C031A2" w:rsidRPr="00BB1914">
      <w:headerReference w:type="even" r:id="rId89"/>
      <w:headerReference w:type="default" r:id="rId90"/>
      <w:headerReference w:type="first" r:id="rId91"/>
      <w:pgSz w:w="12240" w:h="15840"/>
      <w:pgMar w:top="763" w:right="1056" w:bottom="1448" w:left="1440" w:header="0" w:footer="720" w:gutter="0"/>
      <w:cols w:space="72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11" w:author="Itzik Ashkenazi" w:date="2020-08-17T13:01:00Z" w:initials="IA">
    <w:p w14:paraId="3F284CFC" w14:textId="396867A4" w:rsidR="00FE7624" w:rsidRDefault="00FE7624">
      <w:pPr>
        <w:pStyle w:val="CommentText"/>
      </w:pPr>
      <w:r>
        <w:rPr>
          <w:rStyle w:val="CommentReference"/>
        </w:rPr>
        <w:annotationRef/>
      </w:r>
      <w:r>
        <w:t xml:space="preserve">Why </w:t>
      </w:r>
      <w:proofErr w:type="gramStart"/>
      <w:r>
        <w:t>it’s</w:t>
      </w:r>
      <w:proofErr w:type="gramEnd"/>
      <w:r>
        <w:t xml:space="preserve"> a different font?</w:t>
      </w:r>
    </w:p>
  </w:comment>
  <w:comment w:id="14" w:author="Itzik Ashkenazi" w:date="2020-08-17T14:43:00Z" w:initials="IA">
    <w:p w14:paraId="1BF2D49D" w14:textId="13154858" w:rsidR="00FE7624" w:rsidRDefault="00FE7624">
      <w:pPr>
        <w:pStyle w:val="CommentText"/>
      </w:pPr>
      <w:r>
        <w:rPr>
          <w:rStyle w:val="CommentReference"/>
        </w:rPr>
        <w:annotationRef/>
      </w:r>
      <w:r>
        <w:t>called P4 Build</w:t>
      </w:r>
    </w:p>
  </w:comment>
  <w:comment w:id="15" w:author="Itzik Ashkenazi" w:date="2020-08-17T14:43:00Z" w:initials="IA">
    <w:p w14:paraId="32850FA4" w14:textId="255B560A" w:rsidR="00FE7624" w:rsidRDefault="00FE7624">
      <w:pPr>
        <w:pStyle w:val="CommentText"/>
      </w:pPr>
      <w:r>
        <w:rPr>
          <w:rStyle w:val="CommentReference"/>
        </w:rPr>
        <w:annotationRef/>
      </w:r>
      <w:r>
        <w:t xml:space="preserve">Called P4 </w:t>
      </w:r>
      <w:proofErr w:type="spellStart"/>
      <w:r>
        <w:t>RunTime</w:t>
      </w:r>
      <w:proofErr w:type="spellEnd"/>
    </w:p>
  </w:comment>
  <w:comment w:id="16" w:author="Itzik Ashkenazi" w:date="2020-08-17T14:42:00Z" w:initials="IA">
    <w:p w14:paraId="185FA524" w14:textId="3DD97603" w:rsidR="00FE7624" w:rsidRDefault="00FE7624">
      <w:pPr>
        <w:pStyle w:val="CommentText"/>
      </w:pPr>
      <w:r>
        <w:rPr>
          <w:rStyle w:val="CommentReference"/>
        </w:rPr>
        <w:annotationRef/>
      </w:r>
      <w:r>
        <w:t>Run the GUI</w:t>
      </w:r>
    </w:p>
  </w:comment>
  <w:comment w:id="20" w:author="Itzik Ashkenazi" w:date="2020-08-17T14:45:00Z" w:initials="IA">
    <w:p w14:paraId="4E64B300" w14:textId="431066F5" w:rsidR="00FE7624" w:rsidRDefault="00FE7624">
      <w:pPr>
        <w:pStyle w:val="CommentText"/>
        <w:rPr>
          <w:rtl/>
        </w:rPr>
      </w:pPr>
      <w:r>
        <w:rPr>
          <w:rStyle w:val="CommentReference"/>
        </w:rPr>
        <w:annotationRef/>
      </w:r>
      <w:r>
        <w:t>There is a CLI shell</w:t>
      </w:r>
    </w:p>
  </w:comment>
  <w:comment w:id="25" w:author="Itzik Ashkenazi" w:date="2020-08-17T14:59:00Z" w:initials="IA">
    <w:p w14:paraId="56DBEDC8" w14:textId="3A8B6146" w:rsidR="00FE7624" w:rsidRDefault="00FE7624">
      <w:pPr>
        <w:pStyle w:val="CommentText"/>
      </w:pPr>
      <w:r>
        <w:rPr>
          <w:rStyle w:val="CommentReference"/>
        </w:rPr>
        <w:annotationRef/>
      </w:r>
      <w:r>
        <w:t>in</w:t>
      </w:r>
    </w:p>
  </w:comment>
  <w:comment w:id="28" w:author="Itzik Ashkenazi" w:date="2020-08-17T15:09:00Z" w:initials="IA">
    <w:p w14:paraId="6BCDEF07" w14:textId="62F920DC" w:rsidR="00FE7624" w:rsidRDefault="00FE7624">
      <w:pPr>
        <w:pStyle w:val="CommentText"/>
      </w:pPr>
      <w:r>
        <w:rPr>
          <w:rStyle w:val="CommentReference"/>
        </w:rPr>
        <w:annotationRef/>
      </w:r>
      <w:r>
        <w:t xml:space="preserve">Not sure </w:t>
      </w:r>
      <w:proofErr w:type="spellStart"/>
      <w:r>
        <w:t>its</w:t>
      </w:r>
      <w:proofErr w:type="spellEnd"/>
      <w:r>
        <w:t xml:space="preserve"> clear if you used synthetic traffic or real </w:t>
      </w:r>
      <w:proofErr w:type="spellStart"/>
      <w:r>
        <w:t>pcap</w:t>
      </w:r>
      <w:proofErr w:type="spellEnd"/>
      <w:r>
        <w:t xml:space="preserve">  </w:t>
      </w:r>
    </w:p>
  </w:comment>
  <w:comment w:id="32" w:author="Itzik Ashkenazi" w:date="2020-08-17T15:14:00Z" w:initials="IA">
    <w:p w14:paraId="6DEBF1BB" w14:textId="30607242" w:rsidR="00FE7624" w:rsidRDefault="00FE7624">
      <w:pPr>
        <w:pStyle w:val="CommentText"/>
      </w:pPr>
      <w:r>
        <w:rPr>
          <w:rStyle w:val="CommentReference"/>
        </w:rPr>
        <w:annotationRef/>
      </w:r>
      <w:r>
        <w:t>I think here you can put the topology and indicate on each port on what VLANs in is member</w:t>
      </w:r>
    </w:p>
  </w:comment>
  <w:comment w:id="34" w:author="Itzik Ashkenazi" w:date="2020-08-17T15:24:00Z" w:initials="IA">
    <w:p w14:paraId="292C9FDD" w14:textId="3A212B8D" w:rsidR="00FE7624" w:rsidRDefault="00FE7624">
      <w:pPr>
        <w:pStyle w:val="CommentText"/>
      </w:pPr>
      <w:r>
        <w:rPr>
          <w:rStyle w:val="CommentReference"/>
        </w:rPr>
        <w:annotationRef/>
      </w:r>
      <w:proofErr w:type="spellStart"/>
      <w:r>
        <w:t>Its</w:t>
      </w:r>
      <w:proofErr w:type="spellEnd"/>
      <w:r>
        <w:t xml:space="preserve"> not discovered by cross some queue </w:t>
      </w:r>
      <w:proofErr w:type="gramStart"/>
      <w:r>
        <w:t>threshold?</w:t>
      </w:r>
      <w:proofErr w:type="gramEnd"/>
      <w:r>
        <w:t xml:space="preserve"> What is the value you put? Its hard coded?</w:t>
      </w:r>
    </w:p>
  </w:comment>
  <w:comment w:id="35" w:author="Itzik Ashkenazi" w:date="2020-08-17T15:17:00Z" w:initials="IA">
    <w:p w14:paraId="322E094F" w14:textId="300792BD" w:rsidR="00FE7624" w:rsidRDefault="00FE7624">
      <w:pPr>
        <w:pStyle w:val="CommentText"/>
      </w:pPr>
      <w:r>
        <w:rPr>
          <w:rStyle w:val="CommentReference"/>
        </w:rPr>
        <w:annotationRef/>
      </w:r>
      <w:r>
        <w:t xml:space="preserve">This is manual step – </w:t>
      </w:r>
      <w:proofErr w:type="spellStart"/>
      <w:r>
        <w:t>i.e</w:t>
      </w:r>
      <w:proofErr w:type="spellEnd"/>
      <w:r>
        <w:t xml:space="preserve"> the report is done by the user</w:t>
      </w:r>
    </w:p>
  </w:comment>
  <w:comment w:id="36" w:author="Itzik Ashkenazi" w:date="2020-08-17T15:20:00Z" w:initials="IA">
    <w:p w14:paraId="503673F8" w14:textId="77777777" w:rsidR="00FE7624" w:rsidRDefault="00FE7624">
      <w:pPr>
        <w:pStyle w:val="CommentText"/>
      </w:pPr>
      <w:r>
        <w:rPr>
          <w:rStyle w:val="CommentReference"/>
        </w:rPr>
        <w:annotationRef/>
      </w:r>
      <w:r>
        <w:t>I think this is NOT correct. The 1:x is done on the switch by the P4 – right?</w:t>
      </w:r>
    </w:p>
    <w:p w14:paraId="4D33C262" w14:textId="21B5A2E2" w:rsidR="00FE7624" w:rsidRDefault="00FE7624">
      <w:pPr>
        <w:pStyle w:val="CommentText"/>
      </w:pPr>
    </w:p>
  </w:comment>
  <w:comment w:id="37" w:author="May Elbaz" w:date="2020-09-09T17:38:00Z" w:initials="ME">
    <w:p w14:paraId="4FCC32DD" w14:textId="77777777" w:rsidR="00FF64E0" w:rsidRDefault="00FF64E0">
      <w:pPr>
        <w:pStyle w:val="CommentText"/>
      </w:pPr>
      <w:r>
        <w:rPr>
          <w:rStyle w:val="CommentReference"/>
        </w:rPr>
        <w:annotationRef/>
      </w:r>
      <w:r>
        <w:t xml:space="preserve">No, </w:t>
      </w:r>
      <w:proofErr w:type="spellStart"/>
      <w:proofErr w:type="gramStart"/>
      <w:r>
        <w:t>its</w:t>
      </w:r>
      <w:proofErr w:type="spellEnd"/>
      <w:proofErr w:type="gramEnd"/>
      <w:r>
        <w:t xml:space="preserve"> done this way</w:t>
      </w:r>
      <w:r w:rsidR="00312B1A">
        <w:t xml:space="preserve"> </w:t>
      </w:r>
    </w:p>
    <w:p w14:paraId="3578D7F5" w14:textId="6A94DF5A" w:rsidR="00312B1A" w:rsidRDefault="00312B1A">
      <w:pPr>
        <w:pStyle w:val="CommentText"/>
      </w:pPr>
      <w:r>
        <w:t>The user marks one of X with a DSCP value, and the switch reflect one every X on egress port</w:t>
      </w:r>
    </w:p>
  </w:comment>
  <w:comment w:id="38" w:author="Itzik Ashkenazi" w:date="2020-08-17T15:22:00Z" w:initials="IA">
    <w:p w14:paraId="540BCFF4" w14:textId="4973E5CE" w:rsidR="00FE7624" w:rsidRDefault="00FE7624">
      <w:pPr>
        <w:pStyle w:val="CommentText"/>
      </w:pPr>
      <w:r>
        <w:rPr>
          <w:rStyle w:val="CommentReference"/>
        </w:rPr>
        <w:annotationRef/>
      </w:r>
      <w:r>
        <w:t>And checksum…</w:t>
      </w:r>
    </w:p>
  </w:comment>
  <w:comment w:id="39" w:author="Adi Sharon" w:date="2020-09-10T16:20:00Z" w:initials="AS">
    <w:p w14:paraId="18B3B1ED" w14:textId="55AA8E84" w:rsidR="000E0564" w:rsidRDefault="000E0564">
      <w:pPr>
        <w:pStyle w:val="CommentText"/>
      </w:pPr>
      <w:r>
        <w:rPr>
          <w:rStyle w:val="CommentReference"/>
        </w:rPr>
        <w:annotationRef/>
      </w:r>
      <w:r>
        <w:t>The checksum match occurs only on the egress port rule</w:t>
      </w:r>
    </w:p>
  </w:comment>
  <w:comment w:id="40" w:author="Itzik Ashkenazi" w:date="2020-08-17T15:23:00Z" w:initials="IA">
    <w:p w14:paraId="107900E2" w14:textId="3EBB0E9E" w:rsidR="00FE7624" w:rsidRDefault="00FE7624">
      <w:pPr>
        <w:pStyle w:val="CommentText"/>
      </w:pPr>
      <w:r>
        <w:rPr>
          <w:rStyle w:val="CommentReference"/>
        </w:rPr>
        <w:annotationRef/>
      </w:r>
      <w:r>
        <w:t xml:space="preserve">Meta data is also added here: egress port, </w:t>
      </w:r>
      <w:proofErr w:type="gramStart"/>
      <w:r>
        <w:t>queue  size</w:t>
      </w:r>
      <w:proofErr w:type="gramEnd"/>
      <w:r>
        <w:t>, time and more</w:t>
      </w:r>
    </w:p>
  </w:comment>
  <w:comment w:id="41" w:author="Itzik Ashkenazi" w:date="2020-08-17T15:26:00Z" w:initials="IA">
    <w:p w14:paraId="38000326" w14:textId="36689C81" w:rsidR="00FE7624" w:rsidRDefault="00FE7624">
      <w:pPr>
        <w:pStyle w:val="CommentText"/>
      </w:pPr>
      <w:r>
        <w:rPr>
          <w:rStyle w:val="CommentReference"/>
        </w:rPr>
        <w:annotationRef/>
      </w:r>
      <w:r>
        <w:t>And remove the DSCP match rule – right?</w:t>
      </w:r>
    </w:p>
  </w:comment>
  <w:comment w:id="42" w:author="Adi Sharon" w:date="2020-09-10T16:21:00Z" w:initials="AS">
    <w:p w14:paraId="4845C336" w14:textId="59B61284" w:rsidR="00062460" w:rsidRDefault="00062460">
      <w:pPr>
        <w:pStyle w:val="CommentText"/>
      </w:pPr>
      <w:r>
        <w:rPr>
          <w:rStyle w:val="CommentReference"/>
        </w:rPr>
        <w:annotationRef/>
      </w:r>
      <w:r>
        <w:t xml:space="preserve">No. the DSCP rule is active </w:t>
      </w:r>
      <w:r w:rsidR="00CE06D2">
        <w:t xml:space="preserve">here </w:t>
      </w:r>
      <w:r>
        <w:t>and the termination</w:t>
      </w:r>
      <w:r w:rsidR="00CE06D2">
        <w:t xml:space="preserve"> is done by the</w:t>
      </w:r>
      <w:r>
        <w:t xml:space="preserve"> debugger.</w:t>
      </w:r>
    </w:p>
  </w:comment>
  <w:comment w:id="44" w:author="Itzik Ashkenazi" w:date="2020-08-17T15:27:00Z" w:initials="IA">
    <w:p w14:paraId="6648C26C" w14:textId="463C9F6B" w:rsidR="00FE7624" w:rsidRDefault="00FE7624">
      <w:pPr>
        <w:pStyle w:val="CommentText"/>
      </w:pPr>
      <w:r>
        <w:rPr>
          <w:rStyle w:val="CommentReference"/>
        </w:rPr>
        <w:annotationRef/>
      </w:r>
      <w:r>
        <w:t>The picture below is not needed</w:t>
      </w:r>
    </w:p>
  </w:comment>
  <w:comment w:id="45" w:author="May Elbaz" w:date="2020-09-11T11:26:00Z" w:initials="ME">
    <w:p w14:paraId="5CC4842F" w14:textId="471A536D" w:rsidR="00CE06D2" w:rsidRDefault="00CE06D2">
      <w:pPr>
        <w:pStyle w:val="CommentText"/>
      </w:pPr>
      <w:r>
        <w:rPr>
          <w:rStyle w:val="CommentReference"/>
        </w:rPr>
        <w:annotationRef/>
      </w:r>
      <w:r>
        <w:t xml:space="preserve">Wanted to add some color </w:t>
      </w:r>
    </w:p>
  </w:comment>
  <w:comment w:id="46" w:author="May Elbaz" w:date="2020-09-11T11:26:00Z" w:initials="ME">
    <w:p w14:paraId="57FF657F" w14:textId="7BE59E5D" w:rsidR="00CE06D2" w:rsidRDefault="00CE06D2" w:rsidP="00CE06D2">
      <w:pPr>
        <w:pStyle w:val="CommentText"/>
        <w:ind w:left="0" w:firstLine="0"/>
      </w:pPr>
      <w:r>
        <w:rPr>
          <w:rStyle w:val="CommentReference"/>
        </w:rPr>
        <w:annotationRef/>
      </w:r>
    </w:p>
  </w:comment>
  <w:comment w:id="51" w:author="Itzik Ashkenazi" w:date="2020-08-17T15:29:00Z" w:initials="IA">
    <w:p w14:paraId="6DE05E68" w14:textId="5F019BF7" w:rsidR="00FE7624" w:rsidRDefault="00FE7624">
      <w:pPr>
        <w:pStyle w:val="CommentText"/>
      </w:pPr>
      <w:r>
        <w:rPr>
          <w:rStyle w:val="CommentReference"/>
        </w:rPr>
        <w:annotationRef/>
      </w:r>
      <w:r>
        <w:t>Why small font here?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3F284CFC" w15:done="1"/>
  <w15:commentEx w15:paraId="1BF2D49D" w15:done="1"/>
  <w15:commentEx w15:paraId="32850FA4" w15:done="1"/>
  <w15:commentEx w15:paraId="185FA524" w15:done="1"/>
  <w15:commentEx w15:paraId="4E64B300" w15:done="1"/>
  <w15:commentEx w15:paraId="56DBEDC8" w15:done="1"/>
  <w15:commentEx w15:paraId="6BCDEF07" w15:done="1"/>
  <w15:commentEx w15:paraId="6DEBF1BB" w15:done="1"/>
  <w15:commentEx w15:paraId="292C9FDD" w15:done="1"/>
  <w15:commentEx w15:paraId="322E094F" w15:done="1"/>
  <w15:commentEx w15:paraId="4D33C262" w15:done="1"/>
  <w15:commentEx w15:paraId="3578D7F5" w15:paraIdParent="4D33C262" w15:done="1"/>
  <w15:commentEx w15:paraId="540BCFF4" w15:done="1"/>
  <w15:commentEx w15:paraId="18B3B1ED" w15:paraIdParent="540BCFF4" w15:done="1"/>
  <w15:commentEx w15:paraId="107900E2" w15:done="1"/>
  <w15:commentEx w15:paraId="38000326" w15:done="1"/>
  <w15:commentEx w15:paraId="4845C336" w15:paraIdParent="38000326" w15:done="1"/>
  <w15:commentEx w15:paraId="6648C26C" w15:done="1"/>
  <w15:commentEx w15:paraId="5CC4842F" w15:paraIdParent="6648C26C" w15:done="1"/>
  <w15:commentEx w15:paraId="57FF657F" w15:paraIdParent="6648C26C" w15:done="1"/>
  <w15:commentEx w15:paraId="6DE05E68"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03917B" w16cex:dateUtc="2020-09-09T14:38:00Z"/>
  <w16cex:commentExtensible w16cex:durableId="2304D0B6" w16cex:dateUtc="2020-09-10T13:20:00Z"/>
  <w16cex:commentExtensible w16cex:durableId="2304D0FD" w16cex:dateUtc="2020-09-10T13:21:00Z"/>
  <w16cex:commentExtensible w16cex:durableId="2305DD67" w16cex:dateUtc="2020-09-11T08:26:00Z"/>
  <w16cex:commentExtensible w16cex:durableId="2305DD75" w16cex:dateUtc="2020-09-11T08:26: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3F284CFC" w16cid:durableId="2302825A"/>
  <w16cid:commentId w16cid:paraId="1BF2D49D" w16cid:durableId="2302825C"/>
  <w16cid:commentId w16cid:paraId="32850FA4" w16cid:durableId="2302825D"/>
  <w16cid:commentId w16cid:paraId="185FA524" w16cid:durableId="2302825E"/>
  <w16cid:commentId w16cid:paraId="4E64B300" w16cid:durableId="23028260"/>
  <w16cid:commentId w16cid:paraId="56DBEDC8" w16cid:durableId="23028263"/>
  <w16cid:commentId w16cid:paraId="6BCDEF07" w16cid:durableId="23028265"/>
  <w16cid:commentId w16cid:paraId="6DEBF1BB" w16cid:durableId="23028266"/>
  <w16cid:commentId w16cid:paraId="292C9FDD" w16cid:durableId="23028267"/>
  <w16cid:commentId w16cid:paraId="322E094F" w16cid:durableId="23028268"/>
  <w16cid:commentId w16cid:paraId="4D33C262" w16cid:durableId="23028269"/>
  <w16cid:commentId w16cid:paraId="3578D7F5" w16cid:durableId="2303917B"/>
  <w16cid:commentId w16cid:paraId="540BCFF4" w16cid:durableId="2302826A"/>
  <w16cid:commentId w16cid:paraId="18B3B1ED" w16cid:durableId="2304D0B6"/>
  <w16cid:commentId w16cid:paraId="107900E2" w16cid:durableId="2302826B"/>
  <w16cid:commentId w16cid:paraId="38000326" w16cid:durableId="2302826C"/>
  <w16cid:commentId w16cid:paraId="4845C336" w16cid:durableId="2304D0FD"/>
  <w16cid:commentId w16cid:paraId="6648C26C" w16cid:durableId="2302826D"/>
  <w16cid:commentId w16cid:paraId="5CC4842F" w16cid:durableId="2305DD67"/>
  <w16cid:commentId w16cid:paraId="57FF657F" w16cid:durableId="2305DD75"/>
  <w16cid:commentId w16cid:paraId="6DE05E68" w16cid:durableId="2302826E"/>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CE1AF53" w14:textId="77777777" w:rsidR="00C877E6" w:rsidRDefault="00C877E6">
      <w:pPr>
        <w:spacing w:after="0" w:line="240" w:lineRule="auto"/>
      </w:pPr>
      <w:r>
        <w:separator/>
      </w:r>
    </w:p>
  </w:endnote>
  <w:endnote w:type="continuationSeparator" w:id="0">
    <w:p w14:paraId="2E02EBF3" w14:textId="77777777" w:rsidR="00C877E6" w:rsidRDefault="00C877E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982815893"/>
      <w:docPartObj>
        <w:docPartGallery w:val="Page Numbers (Bottom of Page)"/>
        <w:docPartUnique/>
      </w:docPartObj>
    </w:sdtPr>
    <w:sdtEndPr>
      <w:rPr>
        <w:noProof/>
      </w:rPr>
    </w:sdtEndPr>
    <w:sdtContent>
      <w:p w14:paraId="510039B0" w14:textId="14AF1F24" w:rsidR="00FE7624" w:rsidRDefault="00FE7624">
        <w:pPr>
          <w:pStyle w:val="Footer"/>
          <w:jc w:val="right"/>
        </w:pPr>
        <w:r>
          <w:fldChar w:fldCharType="begin"/>
        </w:r>
        <w:r>
          <w:instrText xml:space="preserve"> PAGE   \* MERGEFORMAT </w:instrText>
        </w:r>
        <w:r>
          <w:fldChar w:fldCharType="separate"/>
        </w:r>
        <w:r>
          <w:rPr>
            <w:noProof/>
          </w:rPr>
          <w:t>21</w:t>
        </w:r>
        <w:r>
          <w:rPr>
            <w:noProof/>
          </w:rPr>
          <w:fldChar w:fldCharType="end"/>
        </w:r>
      </w:p>
    </w:sdtContent>
  </w:sdt>
  <w:p w14:paraId="1EBF5282" w14:textId="77777777" w:rsidR="00FE7624" w:rsidRDefault="00FE762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8EA50AD" w14:textId="77777777" w:rsidR="00C877E6" w:rsidRDefault="00C877E6">
      <w:pPr>
        <w:spacing w:after="0" w:line="240" w:lineRule="auto"/>
      </w:pPr>
      <w:r>
        <w:separator/>
      </w:r>
    </w:p>
  </w:footnote>
  <w:footnote w:type="continuationSeparator" w:id="0">
    <w:p w14:paraId="5FB3BFCA" w14:textId="77777777" w:rsidR="00C877E6" w:rsidRDefault="00C877E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B9D4A8E" w14:textId="77777777" w:rsidR="00FE7624" w:rsidRDefault="00FE7624">
    <w:pPr>
      <w:spacing w:after="0" w:line="259" w:lineRule="auto"/>
      <w:ind w:left="-1440" w:right="10793" w:firstLine="0"/>
    </w:pPr>
    <w:r>
      <w:rPr>
        <w:noProof/>
        <w:sz w:val="22"/>
      </w:rPr>
      <mc:AlternateContent>
        <mc:Choice Requires="wpg">
          <w:drawing>
            <wp:anchor distT="0" distB="0" distL="114300" distR="114300" simplePos="0" relativeHeight="251658240" behindDoc="0" locked="0" layoutInCell="1" allowOverlap="1" wp14:anchorId="47D5D663" wp14:editId="718E8182">
              <wp:simplePos x="0" y="0"/>
              <wp:positionH relativeFrom="page">
                <wp:posOffset>133350</wp:posOffset>
              </wp:positionH>
              <wp:positionV relativeFrom="page">
                <wp:posOffset>0</wp:posOffset>
              </wp:positionV>
              <wp:extent cx="7562850" cy="790575"/>
              <wp:effectExtent l="0" t="0" r="0" b="0"/>
              <wp:wrapSquare wrapText="bothSides"/>
              <wp:docPr id="17455" name="Group 17455"/>
              <wp:cNvGraphicFramePr/>
              <a:graphic xmlns:a="http://schemas.openxmlformats.org/drawingml/2006/main">
                <a:graphicData uri="http://schemas.microsoft.com/office/word/2010/wordprocessingGroup">
                  <wpg:wgp>
                    <wpg:cNvGrpSpPr/>
                    <wpg:grpSpPr>
                      <a:xfrm>
                        <a:off x="0" y="0"/>
                        <a:ext cx="7562850" cy="790575"/>
                        <a:chOff x="0" y="0"/>
                        <a:chExt cx="7562850" cy="790575"/>
                      </a:xfrm>
                    </wpg:grpSpPr>
                    <wps:wsp>
                      <wps:cNvPr id="17460" name="Rectangle 17460"/>
                      <wps:cNvSpPr/>
                      <wps:spPr>
                        <a:xfrm>
                          <a:off x="1505204" y="484632"/>
                          <a:ext cx="40311" cy="181678"/>
                        </a:xfrm>
                        <a:prstGeom prst="rect">
                          <a:avLst/>
                        </a:prstGeom>
                        <a:ln>
                          <a:noFill/>
                        </a:ln>
                      </wps:spPr>
                      <wps:txbx>
                        <w:txbxContent>
                          <w:p w14:paraId="523EFE5E" w14:textId="77777777" w:rsidR="00FE7624" w:rsidRDefault="00FE762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457" name="Picture 17457"/>
                        <pic:cNvPicPr/>
                      </pic:nvPicPr>
                      <pic:blipFill>
                        <a:blip r:embed="rId1"/>
                        <a:stretch>
                          <a:fillRect/>
                        </a:stretch>
                      </pic:blipFill>
                      <pic:spPr>
                        <a:xfrm>
                          <a:off x="1495425" y="114300"/>
                          <a:ext cx="1562100" cy="542925"/>
                        </a:xfrm>
                        <a:prstGeom prst="rect">
                          <a:avLst/>
                        </a:prstGeom>
                      </pic:spPr>
                    </pic:pic>
                    <pic:pic xmlns:pic="http://schemas.openxmlformats.org/drawingml/2006/picture">
                      <pic:nvPicPr>
                        <pic:cNvPr id="17458" name="Picture 17458"/>
                        <pic:cNvPicPr/>
                      </pic:nvPicPr>
                      <pic:blipFill>
                        <a:blip r:embed="rId2"/>
                        <a:stretch>
                          <a:fillRect/>
                        </a:stretch>
                      </pic:blipFill>
                      <pic:spPr>
                        <a:xfrm>
                          <a:off x="0" y="142875"/>
                          <a:ext cx="1417320" cy="581025"/>
                        </a:xfrm>
                        <a:prstGeom prst="rect">
                          <a:avLst/>
                        </a:prstGeom>
                      </pic:spPr>
                    </pic:pic>
                    <pic:pic xmlns:pic="http://schemas.openxmlformats.org/drawingml/2006/picture">
                      <pic:nvPicPr>
                        <pic:cNvPr id="17459" name="Picture 17459"/>
                        <pic:cNvPicPr/>
                      </pic:nvPicPr>
                      <pic:blipFill>
                        <a:blip r:embed="rId3"/>
                        <a:stretch>
                          <a:fillRect/>
                        </a:stretch>
                      </pic:blipFill>
                      <pic:spPr>
                        <a:xfrm>
                          <a:off x="4219575" y="247650"/>
                          <a:ext cx="3343275" cy="400050"/>
                        </a:xfrm>
                        <a:prstGeom prst="rect">
                          <a:avLst/>
                        </a:prstGeom>
                      </pic:spPr>
                    </pic:pic>
                    <pic:pic xmlns:pic="http://schemas.openxmlformats.org/drawingml/2006/picture">
                      <pic:nvPicPr>
                        <pic:cNvPr id="17456" name="Picture 17456"/>
                        <pic:cNvPicPr/>
                      </pic:nvPicPr>
                      <pic:blipFill>
                        <a:blip r:embed="rId4"/>
                        <a:stretch>
                          <a:fillRect/>
                        </a:stretch>
                      </pic:blipFill>
                      <pic:spPr>
                        <a:xfrm>
                          <a:off x="3176778" y="0"/>
                          <a:ext cx="899160" cy="789432"/>
                        </a:xfrm>
                        <a:prstGeom prst="rect">
                          <a:avLst/>
                        </a:prstGeom>
                      </pic:spPr>
                    </pic:pic>
                  </wpg:wgp>
                </a:graphicData>
              </a:graphic>
            </wp:anchor>
          </w:drawing>
        </mc:Choice>
        <mc:Fallback>
          <w:pict>
            <v:group w14:anchorId="47D5D663" id="Group 17455" o:spid="_x0000_s1052" style="position:absolute;left:0;text-align:left;margin-left:10.5pt;margin-top:0;width:595.5pt;height:62.25pt;z-index:251658240;mso-position-horizontal-relative:page;mso-position-vertical-relative:page" coordsize="75628,79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">
              <v:rect id="Rectangle 17460" o:spid="_x0000_s1053" style="position:absolute;left:15052;top:48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" filled="f" stroked="f">
                <v:textbox inset="0,0,0,0">
                  <w:txbxContent>
                    <w:p w14:paraId="523EFE5E" w14:textId="77777777" w:rsidR="00FE7624" w:rsidRDefault="00FE7624">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57" o:spid="_x0000_s1054" type="#_x0000_t75" style="position:absolute;left:14954;top:1143;width:15621;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">
                <v:imagedata r:id="rId5" o:title=""/>
              </v:shape>
              <v:shape id="Picture 17458" o:spid="_x0000_s1055" type="#_x0000_t75" style="position:absolute;top:1428;width:14173;height: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">
                <v:imagedata r:id="rId6" o:title=""/>
              </v:shape>
              <v:shape id="Picture 17459" o:spid="_x0000_s1056" type="#_x0000_t75" style="position:absolute;left:42195;top:2476;width:33433;height: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">
                <v:imagedata r:id="rId7" o:title=""/>
              </v:shape>
              <v:shape id="Picture 17456" o:spid="_x0000_s1057" type="#_x0000_t75" style="position:absolute;left:31767;width:8992;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">
                <v:imagedata r:id="rId8" o:title=""/>
              </v:shape>
              <w10:wrap type="square" anchorx="page" anchory="page"/>
            </v:group>
          </w:pict>
        </mc:Fallback>
      </mc:AlternateContent>
    </w:r>
    <w:r>
      <w:rPr>
        <w:noProof/>
        <w:sz w:val="22"/>
      </w:rPr>
      <mc:AlternateContent>
        <mc:Choice Requires="wpg">
          <w:drawing>
            <wp:anchor distT="0" distB="0" distL="114300" distR="114300" simplePos="0" relativeHeight="251659264" behindDoc="0" locked="0" layoutInCell="1" allowOverlap="1" wp14:anchorId="030B4780" wp14:editId="62C2A2EF">
              <wp:simplePos x="0" y="0"/>
              <wp:positionH relativeFrom="page">
                <wp:posOffset>896417</wp:posOffset>
              </wp:positionH>
              <wp:positionV relativeFrom="page">
                <wp:posOffset>1217930</wp:posOffset>
              </wp:positionV>
              <wp:extent cx="5981065" cy="6096"/>
              <wp:effectExtent l="0" t="0" r="0" b="0"/>
              <wp:wrapSquare wrapText="bothSides"/>
              <wp:docPr id="17461" name="Group 17461"/>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574" name="Shape 18574"/>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anchor>
          </w:drawing>
        </mc:Choice>
        <mc:Fallback xmlns:a="http://schemas.openxmlformats.org/drawingml/2006/main">
          <w:pict>
            <v:group id="Group 17461" style="width:470.95pt;height:0.47998pt;position:absolute;mso-position-horizontal-relative:page;mso-position-horizontal:absolute;margin-left:70.584pt;mso-position-vertical-relative:page;margin-top:95.9pt;" coordsize="59810,60">
              <v:shape id="Shape 18575" style="position:absolute;width:59810;height:91;left:0;top:0;" coordsize="5981065,9144" path="m0,0l5981065,0l5981065,9144l0,9144l0,0">
                <v:stroke weight="0pt" endcap="flat" joinstyle="miter" miterlimit="10" on="false" color="#000000" opacity="0"/>
                <v:fill on="true" color="#ed7d31"/>
              </v:shape>
              <w10:wrap type="square"/>
            </v:group>
          </w:pict>
        </mc:Fallback>
      </mc:AlternateContent>
    </w:r>
  </w:p>
  <w:p w14:paraId="5C4232C7" w14:textId="77777777" w:rsidR="00FE7624" w:rsidRDefault="00FE7624">
    <w:r>
      <w:rPr>
        <w:noProof/>
        <w:sz w:val="22"/>
      </w:rPr>
      <mc:AlternateContent>
        <mc:Choice Requires="wpg">
          <w:drawing>
            <wp:anchor distT="0" distB="0" distL="114300" distR="114300" simplePos="0" relativeHeight="251660288" behindDoc="1" locked="0" layoutInCell="1" allowOverlap="1" wp14:anchorId="5FF195D3" wp14:editId="520D98D1">
              <wp:simplePos x="0" y="0"/>
              <wp:positionH relativeFrom="page">
                <wp:posOffset>0</wp:posOffset>
              </wp:positionH>
              <wp:positionV relativeFrom="page">
                <wp:posOffset>0</wp:posOffset>
              </wp:positionV>
              <wp:extent cx="1" cy="1"/>
              <wp:effectExtent l="0" t="0" r="0" b="0"/>
              <wp:wrapNone/>
              <wp:docPr id="17463" name="Group 17463"/>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7463" style="width:7.87402e-05pt;height:7.87402e-05pt;position:absolute;z-index:-2147483648;mso-position-horizontal-relative:page;mso-position-horizontal:absolute;margin-left:0pt;mso-position-vertical-relative:page;margin-top:0pt;" coordsize="0,0"/>
          </w:pict>
        </mc:Fallback>
      </mc:AlternateConten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A7DEEB" w14:textId="265D0A04" w:rsidR="00FE7624" w:rsidRDefault="00FE7624" w:rsidP="001658B4">
    <w:pPr>
      <w:spacing w:after="0" w:line="259" w:lineRule="auto"/>
      <w:ind w:left="0" w:right="10793" w:firstLine="0"/>
    </w:pPr>
    <w:r>
      <w:rPr>
        <w:noProof/>
        <w:sz w:val="22"/>
      </w:rPr>
      <mc:AlternateContent>
        <mc:Choice Requires="wpg">
          <w:drawing>
            <wp:anchor distT="0" distB="0" distL="114300" distR="114300" simplePos="0" relativeHeight="251661312" behindDoc="0" locked="0" layoutInCell="1" allowOverlap="1" wp14:anchorId="6EAC699B" wp14:editId="675C5DC9">
              <wp:simplePos x="0" y="0"/>
              <wp:positionH relativeFrom="page">
                <wp:posOffset>133350</wp:posOffset>
              </wp:positionH>
              <wp:positionV relativeFrom="page">
                <wp:posOffset>0</wp:posOffset>
              </wp:positionV>
              <wp:extent cx="7562850" cy="790575"/>
              <wp:effectExtent l="0" t="0" r="0" b="0"/>
              <wp:wrapSquare wrapText="bothSides"/>
              <wp:docPr id="17442" name="Group 17442"/>
              <wp:cNvGraphicFramePr/>
              <a:graphic xmlns:a="http://schemas.openxmlformats.org/drawingml/2006/main">
                <a:graphicData uri="http://schemas.microsoft.com/office/word/2010/wordprocessingGroup">
                  <wpg:wgp>
                    <wpg:cNvGrpSpPr/>
                    <wpg:grpSpPr>
                      <a:xfrm>
                        <a:off x="0" y="0"/>
                        <a:ext cx="7562850" cy="790575"/>
                        <a:chOff x="0" y="0"/>
                        <a:chExt cx="7562850" cy="790575"/>
                      </a:xfrm>
                    </wpg:grpSpPr>
                    <wps:wsp>
                      <wps:cNvPr id="17447" name="Rectangle 17447"/>
                      <wps:cNvSpPr/>
                      <wps:spPr>
                        <a:xfrm>
                          <a:off x="1505204" y="484632"/>
                          <a:ext cx="40311" cy="181678"/>
                        </a:xfrm>
                        <a:prstGeom prst="rect">
                          <a:avLst/>
                        </a:prstGeom>
                        <a:ln>
                          <a:noFill/>
                        </a:ln>
                      </wps:spPr>
                      <wps:txbx>
                        <w:txbxContent>
                          <w:p w14:paraId="09180C1B" w14:textId="77777777" w:rsidR="00FE7624" w:rsidRDefault="00FE762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444" name="Picture 17444"/>
                        <pic:cNvPicPr/>
                      </pic:nvPicPr>
                      <pic:blipFill>
                        <a:blip r:embed="rId1"/>
                        <a:stretch>
                          <a:fillRect/>
                        </a:stretch>
                      </pic:blipFill>
                      <pic:spPr>
                        <a:xfrm>
                          <a:off x="1495425" y="114300"/>
                          <a:ext cx="1562100" cy="542925"/>
                        </a:xfrm>
                        <a:prstGeom prst="rect">
                          <a:avLst/>
                        </a:prstGeom>
                      </pic:spPr>
                    </pic:pic>
                    <pic:pic xmlns:pic="http://schemas.openxmlformats.org/drawingml/2006/picture">
                      <pic:nvPicPr>
                        <pic:cNvPr id="17445" name="Picture 17445"/>
                        <pic:cNvPicPr/>
                      </pic:nvPicPr>
                      <pic:blipFill>
                        <a:blip r:embed="rId2"/>
                        <a:stretch>
                          <a:fillRect/>
                        </a:stretch>
                      </pic:blipFill>
                      <pic:spPr>
                        <a:xfrm>
                          <a:off x="0" y="142875"/>
                          <a:ext cx="1417320" cy="581025"/>
                        </a:xfrm>
                        <a:prstGeom prst="rect">
                          <a:avLst/>
                        </a:prstGeom>
                      </pic:spPr>
                    </pic:pic>
                    <pic:pic xmlns:pic="http://schemas.openxmlformats.org/drawingml/2006/picture">
                      <pic:nvPicPr>
                        <pic:cNvPr id="17446" name="Picture 17446"/>
                        <pic:cNvPicPr/>
                      </pic:nvPicPr>
                      <pic:blipFill>
                        <a:blip r:embed="rId3"/>
                        <a:stretch>
                          <a:fillRect/>
                        </a:stretch>
                      </pic:blipFill>
                      <pic:spPr>
                        <a:xfrm>
                          <a:off x="4219575" y="247650"/>
                          <a:ext cx="3343275" cy="400050"/>
                        </a:xfrm>
                        <a:prstGeom prst="rect">
                          <a:avLst/>
                        </a:prstGeom>
                      </pic:spPr>
                    </pic:pic>
                    <pic:pic xmlns:pic="http://schemas.openxmlformats.org/drawingml/2006/picture">
                      <pic:nvPicPr>
                        <pic:cNvPr id="17443" name="Picture 17443"/>
                        <pic:cNvPicPr/>
                      </pic:nvPicPr>
                      <pic:blipFill>
                        <a:blip r:embed="rId4"/>
                        <a:stretch>
                          <a:fillRect/>
                        </a:stretch>
                      </pic:blipFill>
                      <pic:spPr>
                        <a:xfrm>
                          <a:off x="3176778" y="0"/>
                          <a:ext cx="899160" cy="789432"/>
                        </a:xfrm>
                        <a:prstGeom prst="rect">
                          <a:avLst/>
                        </a:prstGeom>
                      </pic:spPr>
                    </pic:pic>
                  </wpg:wgp>
                </a:graphicData>
              </a:graphic>
            </wp:anchor>
          </w:drawing>
        </mc:Choice>
        <mc:Fallback>
          <w:pict>
            <v:group w14:anchorId="6EAC699B" id="Group 17442" o:spid="_x0000_s1058" style="position:absolute;margin-left:10.5pt;margin-top:0;width:595.5pt;height:62.25pt;z-index:251661312;mso-position-horizontal-relative:page;mso-position-vertical-relative:page" coordsize="75628,79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">
              <v:rect id="Rectangle 17447" o:spid="_x0000_s1059" style="position:absolute;left:15052;top:48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" filled="f" stroked="f">
                <v:textbox inset="0,0,0,0">
                  <w:txbxContent>
                    <w:p w14:paraId="09180C1B" w14:textId="77777777" w:rsidR="00FE7624" w:rsidRDefault="00FE7624">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44" o:spid="_x0000_s1060" type="#_x0000_t75" style="position:absolute;left:14954;top:1143;width:15621;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">
                <v:imagedata r:id="rId5" o:title=""/>
              </v:shape>
              <v:shape id="Picture 17445" o:spid="_x0000_s1061" type="#_x0000_t75" style="position:absolute;top:1428;width:14173;height: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">
                <v:imagedata r:id="rId6" o:title=""/>
              </v:shape>
              <v:shape id="Picture 17446" o:spid="_x0000_s1062" type="#_x0000_t75" style="position:absolute;left:42195;top:2476;width:33433;height: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">
                <v:imagedata r:id="rId7" o:title=""/>
              </v:shape>
              <v:shape id="Picture 17443" o:spid="_x0000_s1063" type="#_x0000_t75" style="position:absolute;left:31767;width:8992;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">
                <v:imagedata r:id="rId8" o:title=""/>
              </v:shape>
              <w10:wrap type="square" anchorx="page" anchory="page"/>
            </v:group>
          </w:pict>
        </mc:Fallback>
      </mc:AlternateContent>
    </w:r>
    <w:r>
      <w:rPr>
        <w:noProof/>
        <w:sz w:val="22"/>
      </w:rPr>
      <mc:AlternateContent>
        <mc:Choice Requires="wpg">
          <w:drawing>
            <wp:anchor distT="0" distB="0" distL="114300" distR="114300" simplePos="0" relativeHeight="251662336" behindDoc="0" locked="0" layoutInCell="1" allowOverlap="1" wp14:anchorId="5D86D93C" wp14:editId="1948BE3F">
              <wp:simplePos x="0" y="0"/>
              <wp:positionH relativeFrom="page">
                <wp:posOffset>896417</wp:posOffset>
              </wp:positionH>
              <wp:positionV relativeFrom="page">
                <wp:posOffset>1217930</wp:posOffset>
              </wp:positionV>
              <wp:extent cx="5981065" cy="6096"/>
              <wp:effectExtent l="0" t="0" r="0" b="0"/>
              <wp:wrapSquare wrapText="bothSides"/>
              <wp:docPr id="17448" name="Group 17448"/>
              <wp:cNvGraphicFramePr/>
              <a:graphic xmlns:a="http://schemas.openxmlformats.org/drawingml/2006/main">
                <a:graphicData uri="http://schemas.microsoft.com/office/word/2010/wordprocessingGroup">
                  <wpg:wgp>
                    <wpg:cNvGrpSpPr/>
                    <wpg:grpSpPr>
                      <a:xfrm>
                        <a:off x="0" y="0"/>
                        <a:ext cx="5981065" cy="6096"/>
                        <a:chOff x="0" y="0"/>
                        <a:chExt cx="5981065" cy="6096"/>
                      </a:xfrm>
                    </wpg:grpSpPr>
                    <wps:wsp>
                      <wps:cNvPr id="18572" name="Shape 18572"/>
                      <wps:cNvSpPr/>
                      <wps:spPr>
                        <a:xfrm>
                          <a:off x="0" y="0"/>
                          <a:ext cx="5981065" cy="9144"/>
                        </a:xfrm>
                        <a:custGeom>
                          <a:avLst/>
                          <a:gdLst/>
                          <a:ahLst/>
                          <a:cxnLst/>
                          <a:rect l="0" t="0" r="0" b="0"/>
                          <a:pathLst>
                            <a:path w="5981065" h="9144">
                              <a:moveTo>
                                <a:pt x="0" y="0"/>
                              </a:moveTo>
                              <a:lnTo>
                                <a:pt x="5981065" y="0"/>
                              </a:lnTo>
                              <a:lnTo>
                                <a:pt x="5981065" y="9144"/>
                              </a:lnTo>
                              <a:lnTo>
                                <a:pt x="0" y="9144"/>
                              </a:lnTo>
                              <a:lnTo>
                                <a:pt x="0" y="0"/>
                              </a:lnTo>
                            </a:path>
                          </a:pathLst>
                        </a:custGeom>
                        <a:ln w="0" cap="flat">
                          <a:miter lim="127000"/>
                        </a:ln>
                      </wps:spPr>
                      <wps:style>
                        <a:lnRef idx="0">
                          <a:srgbClr val="000000">
                            <a:alpha val="0"/>
                          </a:srgbClr>
                        </a:lnRef>
                        <a:fillRef idx="1">
                          <a:srgbClr val="ED7D31"/>
                        </a:fillRef>
                        <a:effectRef idx="0">
                          <a:scrgbClr r="0" g="0" b="0"/>
                        </a:effectRef>
                        <a:fontRef idx="none"/>
                      </wps:style>
                      <wps:bodyPr/>
                    </wps:wsp>
                  </wpg:wgp>
                </a:graphicData>
              </a:graphic>
            </wp:anchor>
          </w:drawing>
        </mc:Choice>
        <mc:Fallback xmlns:a="http://schemas.openxmlformats.org/drawingml/2006/main">
          <w:pict>
            <v:group id="Group 17448" style="width:470.95pt;height:0.47998pt;position:absolute;mso-position-horizontal-relative:page;mso-position-horizontal:absolute;margin-left:70.584pt;mso-position-vertical-relative:page;margin-top:95.9pt;" coordsize="59810,60">
              <v:shape id="Shape 18573" style="position:absolute;width:59810;height:91;left:0;top:0;" coordsize="5981065,9144" path="m0,0l5981065,0l5981065,9144l0,9144l0,0">
                <v:stroke weight="0pt" endcap="flat" joinstyle="miter" miterlimit="10" on="false" color="#000000" opacity="0"/>
                <v:fill on="true" color="#ed7d31"/>
              </v:shape>
              <w10:wrap type="square"/>
            </v:group>
          </w:pict>
        </mc:Fallback>
      </mc:AlternateContent>
    </w:r>
    <w:r>
      <w:rPr>
        <w:noProof/>
        <w:sz w:val="22"/>
      </w:rPr>
      <mc:AlternateContent>
        <mc:Choice Requires="wpg">
          <w:drawing>
            <wp:anchor distT="0" distB="0" distL="114300" distR="114300" simplePos="0" relativeHeight="251663360" behindDoc="1" locked="0" layoutInCell="1" allowOverlap="1" wp14:anchorId="16B73C7F" wp14:editId="0E98A42A">
              <wp:simplePos x="0" y="0"/>
              <wp:positionH relativeFrom="page">
                <wp:posOffset>0</wp:posOffset>
              </wp:positionH>
              <wp:positionV relativeFrom="page">
                <wp:posOffset>0</wp:posOffset>
              </wp:positionV>
              <wp:extent cx="1" cy="1"/>
              <wp:effectExtent l="0" t="0" r="0" b="0"/>
              <wp:wrapNone/>
              <wp:docPr id="17450" name="Group 17450"/>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7450" style="width:7.87402e-05pt;height:7.87402e-05pt;position:absolute;z-index:-2147483648;mso-position-horizontal-relative:page;mso-position-horizontal:absolute;margin-left:0pt;mso-position-vertical-relative:page;margin-top:0pt;" coordsize="0,0"/>
          </w:pict>
        </mc:Fallback>
      </mc:AlternateConten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1B8E4CE" w14:textId="77777777" w:rsidR="00FE7624" w:rsidRDefault="00FE7624">
    <w:pPr>
      <w:spacing w:after="0" w:line="259" w:lineRule="auto"/>
      <w:ind w:left="-1440" w:right="10793" w:firstLine="0"/>
    </w:pPr>
    <w:r>
      <w:rPr>
        <w:noProof/>
        <w:sz w:val="22"/>
      </w:rPr>
      <mc:AlternateContent>
        <mc:Choice Requires="wpg">
          <w:drawing>
            <wp:anchor distT="0" distB="0" distL="114300" distR="114300" simplePos="0" relativeHeight="251664384" behindDoc="0" locked="0" layoutInCell="1" allowOverlap="1" wp14:anchorId="10DE9270" wp14:editId="45A4887C">
              <wp:simplePos x="0" y="0"/>
              <wp:positionH relativeFrom="page">
                <wp:posOffset>133350</wp:posOffset>
              </wp:positionH>
              <wp:positionV relativeFrom="page">
                <wp:posOffset>0</wp:posOffset>
              </wp:positionV>
              <wp:extent cx="7562850" cy="790575"/>
              <wp:effectExtent l="0" t="0" r="0" b="0"/>
              <wp:wrapSquare wrapText="bothSides"/>
              <wp:docPr id="17431" name="Group 17431"/>
              <wp:cNvGraphicFramePr/>
              <a:graphic xmlns:a="http://schemas.openxmlformats.org/drawingml/2006/main">
                <a:graphicData uri="http://schemas.microsoft.com/office/word/2010/wordprocessingGroup">
                  <wpg:wgp>
                    <wpg:cNvGrpSpPr/>
                    <wpg:grpSpPr>
                      <a:xfrm>
                        <a:off x="0" y="0"/>
                        <a:ext cx="7562850" cy="790575"/>
                        <a:chOff x="0" y="0"/>
                        <a:chExt cx="7562850" cy="790575"/>
                      </a:xfrm>
                    </wpg:grpSpPr>
                    <wps:wsp>
                      <wps:cNvPr id="17436" name="Rectangle 17436"/>
                      <wps:cNvSpPr/>
                      <wps:spPr>
                        <a:xfrm>
                          <a:off x="1505204" y="484632"/>
                          <a:ext cx="40311" cy="181678"/>
                        </a:xfrm>
                        <a:prstGeom prst="rect">
                          <a:avLst/>
                        </a:prstGeom>
                        <a:ln>
                          <a:noFill/>
                        </a:ln>
                      </wps:spPr>
                      <wps:txbx>
                        <w:txbxContent>
                          <w:p w14:paraId="44925936" w14:textId="77777777" w:rsidR="00FE7624" w:rsidRDefault="00FE762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433" name="Picture 17433"/>
                        <pic:cNvPicPr/>
                      </pic:nvPicPr>
                      <pic:blipFill>
                        <a:blip r:embed="rId1"/>
                        <a:stretch>
                          <a:fillRect/>
                        </a:stretch>
                      </pic:blipFill>
                      <pic:spPr>
                        <a:xfrm>
                          <a:off x="1495425" y="114300"/>
                          <a:ext cx="1562100" cy="542925"/>
                        </a:xfrm>
                        <a:prstGeom prst="rect">
                          <a:avLst/>
                        </a:prstGeom>
                      </pic:spPr>
                    </pic:pic>
                    <pic:pic xmlns:pic="http://schemas.openxmlformats.org/drawingml/2006/picture">
                      <pic:nvPicPr>
                        <pic:cNvPr id="17434" name="Picture 17434"/>
                        <pic:cNvPicPr/>
                      </pic:nvPicPr>
                      <pic:blipFill>
                        <a:blip r:embed="rId2"/>
                        <a:stretch>
                          <a:fillRect/>
                        </a:stretch>
                      </pic:blipFill>
                      <pic:spPr>
                        <a:xfrm>
                          <a:off x="0" y="142875"/>
                          <a:ext cx="1417320" cy="581025"/>
                        </a:xfrm>
                        <a:prstGeom prst="rect">
                          <a:avLst/>
                        </a:prstGeom>
                      </pic:spPr>
                    </pic:pic>
                    <pic:pic xmlns:pic="http://schemas.openxmlformats.org/drawingml/2006/picture">
                      <pic:nvPicPr>
                        <pic:cNvPr id="17435" name="Picture 17435"/>
                        <pic:cNvPicPr/>
                      </pic:nvPicPr>
                      <pic:blipFill>
                        <a:blip r:embed="rId3"/>
                        <a:stretch>
                          <a:fillRect/>
                        </a:stretch>
                      </pic:blipFill>
                      <pic:spPr>
                        <a:xfrm>
                          <a:off x="4219575" y="247650"/>
                          <a:ext cx="3343275" cy="400050"/>
                        </a:xfrm>
                        <a:prstGeom prst="rect">
                          <a:avLst/>
                        </a:prstGeom>
                      </pic:spPr>
                    </pic:pic>
                    <pic:pic xmlns:pic="http://schemas.openxmlformats.org/drawingml/2006/picture">
                      <pic:nvPicPr>
                        <pic:cNvPr id="17432" name="Picture 17432"/>
                        <pic:cNvPicPr/>
                      </pic:nvPicPr>
                      <pic:blipFill>
                        <a:blip r:embed="rId4"/>
                        <a:stretch>
                          <a:fillRect/>
                        </a:stretch>
                      </pic:blipFill>
                      <pic:spPr>
                        <a:xfrm>
                          <a:off x="3176778" y="0"/>
                          <a:ext cx="899160" cy="789432"/>
                        </a:xfrm>
                        <a:prstGeom prst="rect">
                          <a:avLst/>
                        </a:prstGeom>
                      </pic:spPr>
                    </pic:pic>
                  </wpg:wgp>
                </a:graphicData>
              </a:graphic>
            </wp:anchor>
          </w:drawing>
        </mc:Choice>
        <mc:Fallback>
          <w:pict>
            <v:group w14:anchorId="10DE9270" id="Group 17431" o:spid="_x0000_s1064" style="position:absolute;left:0;text-align:left;margin-left:10.5pt;margin-top:0;width:595.5pt;height:62.25pt;z-index:251664384;mso-position-horizontal-relative:page;mso-position-vertical-relative:page" coordsize="75628,79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">
              <v:rect id="Rectangle 17436" o:spid="_x0000_s1065" style="position:absolute;left:15052;top:48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" filled="f" stroked="f">
                <v:textbox inset="0,0,0,0">
                  <w:txbxContent>
                    <w:p w14:paraId="44925936" w14:textId="77777777" w:rsidR="00FE7624" w:rsidRDefault="00FE7624">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33" o:spid="_x0000_s1066" type="#_x0000_t75" style="position:absolute;left:14954;top:1143;width:15621;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">
                <v:imagedata r:id="rId5" o:title=""/>
              </v:shape>
              <v:shape id="Picture 17434" o:spid="_x0000_s1067" type="#_x0000_t75" style="position:absolute;top:1428;width:14173;height: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">
                <v:imagedata r:id="rId6" o:title=""/>
              </v:shape>
              <v:shape id="Picture 17435" o:spid="_x0000_s1068" type="#_x0000_t75" style="position:absolute;left:42195;top:2476;width:33433;height: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">
                <v:imagedata r:id="rId7" o:title=""/>
              </v:shape>
              <v:shape id="Picture 17432" o:spid="_x0000_s1069" type="#_x0000_t75" style="position:absolute;left:31767;width:8992;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">
                <v:imagedata r:id="rId8" o:title=""/>
              </v:shape>
              <w10:wrap type="square" anchorx="page" anchory="page"/>
            </v:group>
          </w:pict>
        </mc:Fallback>
      </mc:AlternateContent>
    </w:r>
  </w:p>
  <w:p w14:paraId="0D2E9CB7" w14:textId="77777777" w:rsidR="00FE7624" w:rsidRDefault="00FE7624">
    <w:r>
      <w:rPr>
        <w:noProof/>
        <w:sz w:val="22"/>
      </w:rPr>
      <mc:AlternateContent>
        <mc:Choice Requires="wpg">
          <w:drawing>
            <wp:anchor distT="0" distB="0" distL="114300" distR="114300" simplePos="0" relativeHeight="251665408" behindDoc="1" locked="0" layoutInCell="1" allowOverlap="1" wp14:anchorId="5414E6EB" wp14:editId="40EBB876">
              <wp:simplePos x="0" y="0"/>
              <wp:positionH relativeFrom="page">
                <wp:posOffset>0</wp:posOffset>
              </wp:positionH>
              <wp:positionV relativeFrom="page">
                <wp:posOffset>0</wp:posOffset>
              </wp:positionV>
              <wp:extent cx="1" cy="1"/>
              <wp:effectExtent l="0" t="0" r="0" b="0"/>
              <wp:wrapNone/>
              <wp:docPr id="17437" name="Group 1743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7437" style="width:7.87402e-05pt;height:7.87402e-05pt;position:absolute;z-index:-2147483648;mso-position-horizontal-relative:page;mso-position-horizontal:absolute;margin-left:0pt;mso-position-vertical-relative:page;margin-top:0pt;" coordsize="0,0"/>
          </w:pict>
        </mc:Fallback>
      </mc:AlternateContent>
    </w: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22C3E50" w14:textId="77777777" w:rsidR="00FE7624" w:rsidRDefault="00FE7624">
    <w:pPr>
      <w:spacing w:after="0" w:line="259" w:lineRule="auto"/>
      <w:ind w:left="-1440" w:right="11184" w:firstLine="0"/>
    </w:pPr>
    <w:r>
      <w:rPr>
        <w:noProof/>
        <w:sz w:val="22"/>
      </w:rPr>
      <mc:AlternateContent>
        <mc:Choice Requires="wpg">
          <w:drawing>
            <wp:anchor distT="0" distB="0" distL="114300" distR="114300" simplePos="0" relativeHeight="251666432" behindDoc="0" locked="0" layoutInCell="1" allowOverlap="1" wp14:anchorId="2E1060B5" wp14:editId="455AD16D">
              <wp:simplePos x="0" y="0"/>
              <wp:positionH relativeFrom="page">
                <wp:posOffset>133350</wp:posOffset>
              </wp:positionH>
              <wp:positionV relativeFrom="page">
                <wp:posOffset>0</wp:posOffset>
              </wp:positionV>
              <wp:extent cx="7562850" cy="790575"/>
              <wp:effectExtent l="0" t="0" r="0" b="0"/>
              <wp:wrapSquare wrapText="bothSides"/>
              <wp:docPr id="17491" name="Group 17491"/>
              <wp:cNvGraphicFramePr/>
              <a:graphic xmlns:a="http://schemas.openxmlformats.org/drawingml/2006/main">
                <a:graphicData uri="http://schemas.microsoft.com/office/word/2010/wordprocessingGroup">
                  <wpg:wgp>
                    <wpg:cNvGrpSpPr/>
                    <wpg:grpSpPr>
                      <a:xfrm>
                        <a:off x="0" y="0"/>
                        <a:ext cx="7562850" cy="790575"/>
                        <a:chOff x="0" y="0"/>
                        <a:chExt cx="7562850" cy="790575"/>
                      </a:xfrm>
                    </wpg:grpSpPr>
                    <wps:wsp>
                      <wps:cNvPr id="17496" name="Rectangle 17496"/>
                      <wps:cNvSpPr/>
                      <wps:spPr>
                        <a:xfrm>
                          <a:off x="1505204" y="484632"/>
                          <a:ext cx="40311" cy="181678"/>
                        </a:xfrm>
                        <a:prstGeom prst="rect">
                          <a:avLst/>
                        </a:prstGeom>
                        <a:ln>
                          <a:noFill/>
                        </a:ln>
                      </wps:spPr>
                      <wps:txbx>
                        <w:txbxContent>
                          <w:p w14:paraId="55175F74" w14:textId="77777777" w:rsidR="00FE7624" w:rsidRDefault="00FE762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493" name="Picture 17493"/>
                        <pic:cNvPicPr/>
                      </pic:nvPicPr>
                      <pic:blipFill>
                        <a:blip r:embed="rId1"/>
                        <a:stretch>
                          <a:fillRect/>
                        </a:stretch>
                      </pic:blipFill>
                      <pic:spPr>
                        <a:xfrm>
                          <a:off x="1495425" y="114300"/>
                          <a:ext cx="1562100" cy="542925"/>
                        </a:xfrm>
                        <a:prstGeom prst="rect">
                          <a:avLst/>
                        </a:prstGeom>
                      </pic:spPr>
                    </pic:pic>
                    <pic:pic xmlns:pic="http://schemas.openxmlformats.org/drawingml/2006/picture">
                      <pic:nvPicPr>
                        <pic:cNvPr id="17494" name="Picture 17494"/>
                        <pic:cNvPicPr/>
                      </pic:nvPicPr>
                      <pic:blipFill>
                        <a:blip r:embed="rId2"/>
                        <a:stretch>
                          <a:fillRect/>
                        </a:stretch>
                      </pic:blipFill>
                      <pic:spPr>
                        <a:xfrm>
                          <a:off x="0" y="142875"/>
                          <a:ext cx="1417320" cy="581025"/>
                        </a:xfrm>
                        <a:prstGeom prst="rect">
                          <a:avLst/>
                        </a:prstGeom>
                      </pic:spPr>
                    </pic:pic>
                    <pic:pic xmlns:pic="http://schemas.openxmlformats.org/drawingml/2006/picture">
                      <pic:nvPicPr>
                        <pic:cNvPr id="17495" name="Picture 17495"/>
                        <pic:cNvPicPr/>
                      </pic:nvPicPr>
                      <pic:blipFill>
                        <a:blip r:embed="rId3"/>
                        <a:stretch>
                          <a:fillRect/>
                        </a:stretch>
                      </pic:blipFill>
                      <pic:spPr>
                        <a:xfrm>
                          <a:off x="4219575" y="247650"/>
                          <a:ext cx="3343275" cy="400050"/>
                        </a:xfrm>
                        <a:prstGeom prst="rect">
                          <a:avLst/>
                        </a:prstGeom>
                      </pic:spPr>
                    </pic:pic>
                    <pic:pic xmlns:pic="http://schemas.openxmlformats.org/drawingml/2006/picture">
                      <pic:nvPicPr>
                        <pic:cNvPr id="17492" name="Picture 17492"/>
                        <pic:cNvPicPr/>
                      </pic:nvPicPr>
                      <pic:blipFill>
                        <a:blip r:embed="rId4"/>
                        <a:stretch>
                          <a:fillRect/>
                        </a:stretch>
                      </pic:blipFill>
                      <pic:spPr>
                        <a:xfrm>
                          <a:off x="3176778" y="0"/>
                          <a:ext cx="899160" cy="789432"/>
                        </a:xfrm>
                        <a:prstGeom prst="rect">
                          <a:avLst/>
                        </a:prstGeom>
                      </pic:spPr>
                    </pic:pic>
                  </wpg:wgp>
                </a:graphicData>
              </a:graphic>
            </wp:anchor>
          </w:drawing>
        </mc:Choice>
        <mc:Fallback>
          <w:pict>
            <v:group w14:anchorId="2E1060B5" id="Group 17491" o:spid="_x0000_s1145" style="position:absolute;left:0;text-align:left;margin-left:10.5pt;margin-top:0;width:595.5pt;height:62.25pt;z-index:251666432;mso-position-horizontal-relative:page;mso-position-vertical-relative:page" coordsize="75628,79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">
              <v:rect id="Rectangle 17496" o:spid="_x0000_s1146" style="position:absolute;left:15052;top:48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" filled="f" stroked="f">
                <v:textbox inset="0,0,0,0">
                  <w:txbxContent>
                    <w:p w14:paraId="55175F74" w14:textId="77777777" w:rsidR="00A538DB" w:rsidRDefault="00A538DB">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93" o:spid="_x0000_s1147" type="#_x0000_t75" style="position:absolute;left:14954;top:1143;width:15621;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">
                <v:imagedata r:id="rId5" o:title=""/>
              </v:shape>
              <v:shape id="Picture 17494" o:spid="_x0000_s1148" type="#_x0000_t75" style="position:absolute;top:1428;width:14173;height: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">
                <v:imagedata r:id="rId6" o:title=""/>
              </v:shape>
              <v:shape id="Picture 17495" o:spid="_x0000_s1149" type="#_x0000_t75" style="position:absolute;left:42195;top:2476;width:33433;height: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">
                <v:imagedata r:id="rId7" o:title=""/>
              </v:shape>
              <v:shape id="Picture 17492" o:spid="_x0000_s1150" type="#_x0000_t75" style="position:absolute;left:31767;width:8992;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">
                <v:imagedata r:id="rId8" o:title=""/>
              </v:shape>
              <w10:wrap type="square" anchorx="page" anchory="page"/>
            </v:group>
          </w:pict>
        </mc:Fallback>
      </mc:AlternateContent>
    </w:r>
  </w:p>
  <w:p w14:paraId="465F2E5F" w14:textId="77777777" w:rsidR="00FE7624" w:rsidRDefault="00FE7624">
    <w:r>
      <w:rPr>
        <w:noProof/>
        <w:sz w:val="22"/>
      </w:rPr>
      <mc:AlternateContent>
        <mc:Choice Requires="wpg">
          <w:drawing>
            <wp:anchor distT="0" distB="0" distL="114300" distR="114300" simplePos="0" relativeHeight="251667456" behindDoc="1" locked="0" layoutInCell="1" allowOverlap="1" wp14:anchorId="48211BFD" wp14:editId="393B8723">
              <wp:simplePos x="0" y="0"/>
              <wp:positionH relativeFrom="page">
                <wp:posOffset>0</wp:posOffset>
              </wp:positionH>
              <wp:positionV relativeFrom="page">
                <wp:posOffset>0</wp:posOffset>
              </wp:positionV>
              <wp:extent cx="1" cy="1"/>
              <wp:effectExtent l="0" t="0" r="0" b="0"/>
              <wp:wrapNone/>
              <wp:docPr id="17497" name="Group 17497"/>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7497" style="width:7.87402e-05pt;height:7.87402e-05pt;position:absolute;z-index:-2147483648;mso-position-horizontal-relative:page;mso-position-horizontal:absolute;margin-left:0pt;mso-position-vertical-relative:page;margin-top:0pt;" coordsize="0,0"/>
          </w:pict>
        </mc:Fallback>
      </mc:AlternateConten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50D52B24" w14:textId="77777777" w:rsidR="00FE7624" w:rsidRDefault="00FE7624">
    <w:pPr>
      <w:spacing w:after="0" w:line="259" w:lineRule="auto"/>
      <w:ind w:left="-1440" w:right="11184" w:firstLine="0"/>
    </w:pPr>
    <w:r>
      <w:rPr>
        <w:noProof/>
        <w:sz w:val="22"/>
      </w:rPr>
      <mc:AlternateContent>
        <mc:Choice Requires="wpg">
          <w:drawing>
            <wp:anchor distT="0" distB="0" distL="114300" distR="114300" simplePos="0" relativeHeight="251668480" behindDoc="0" locked="0" layoutInCell="1" allowOverlap="1" wp14:anchorId="3BBC1578" wp14:editId="39906892">
              <wp:simplePos x="0" y="0"/>
              <wp:positionH relativeFrom="page">
                <wp:posOffset>133350</wp:posOffset>
              </wp:positionH>
              <wp:positionV relativeFrom="page">
                <wp:posOffset>0</wp:posOffset>
              </wp:positionV>
              <wp:extent cx="7562850" cy="790575"/>
              <wp:effectExtent l="0" t="0" r="0" b="0"/>
              <wp:wrapSquare wrapText="bothSides"/>
              <wp:docPr id="17480" name="Group 17480"/>
              <wp:cNvGraphicFramePr/>
              <a:graphic xmlns:a="http://schemas.openxmlformats.org/drawingml/2006/main">
                <a:graphicData uri="http://schemas.microsoft.com/office/word/2010/wordprocessingGroup">
                  <wpg:wgp>
                    <wpg:cNvGrpSpPr/>
                    <wpg:grpSpPr>
                      <a:xfrm>
                        <a:off x="0" y="0"/>
                        <a:ext cx="7562850" cy="790575"/>
                        <a:chOff x="0" y="0"/>
                        <a:chExt cx="7562850" cy="790575"/>
                      </a:xfrm>
                    </wpg:grpSpPr>
                    <wps:wsp>
                      <wps:cNvPr id="17485" name="Rectangle 17485"/>
                      <wps:cNvSpPr/>
                      <wps:spPr>
                        <a:xfrm>
                          <a:off x="1505204" y="484632"/>
                          <a:ext cx="40311" cy="181678"/>
                        </a:xfrm>
                        <a:prstGeom prst="rect">
                          <a:avLst/>
                        </a:prstGeom>
                        <a:ln>
                          <a:noFill/>
                        </a:ln>
                      </wps:spPr>
                      <wps:txbx>
                        <w:txbxContent>
                          <w:p w14:paraId="65499F63" w14:textId="77777777" w:rsidR="00FE7624" w:rsidRDefault="00FE762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482" name="Picture 17482"/>
                        <pic:cNvPicPr/>
                      </pic:nvPicPr>
                      <pic:blipFill>
                        <a:blip r:embed="rId1"/>
                        <a:stretch>
                          <a:fillRect/>
                        </a:stretch>
                      </pic:blipFill>
                      <pic:spPr>
                        <a:xfrm>
                          <a:off x="1495425" y="114300"/>
                          <a:ext cx="1562100" cy="542925"/>
                        </a:xfrm>
                        <a:prstGeom prst="rect">
                          <a:avLst/>
                        </a:prstGeom>
                      </pic:spPr>
                    </pic:pic>
                    <pic:pic xmlns:pic="http://schemas.openxmlformats.org/drawingml/2006/picture">
                      <pic:nvPicPr>
                        <pic:cNvPr id="17483" name="Picture 17483"/>
                        <pic:cNvPicPr/>
                      </pic:nvPicPr>
                      <pic:blipFill>
                        <a:blip r:embed="rId2"/>
                        <a:stretch>
                          <a:fillRect/>
                        </a:stretch>
                      </pic:blipFill>
                      <pic:spPr>
                        <a:xfrm>
                          <a:off x="0" y="142875"/>
                          <a:ext cx="1417320" cy="581025"/>
                        </a:xfrm>
                        <a:prstGeom prst="rect">
                          <a:avLst/>
                        </a:prstGeom>
                      </pic:spPr>
                    </pic:pic>
                    <pic:pic xmlns:pic="http://schemas.openxmlformats.org/drawingml/2006/picture">
                      <pic:nvPicPr>
                        <pic:cNvPr id="17484" name="Picture 17484"/>
                        <pic:cNvPicPr/>
                      </pic:nvPicPr>
                      <pic:blipFill>
                        <a:blip r:embed="rId3"/>
                        <a:stretch>
                          <a:fillRect/>
                        </a:stretch>
                      </pic:blipFill>
                      <pic:spPr>
                        <a:xfrm>
                          <a:off x="4219575" y="247650"/>
                          <a:ext cx="3343275" cy="400050"/>
                        </a:xfrm>
                        <a:prstGeom prst="rect">
                          <a:avLst/>
                        </a:prstGeom>
                      </pic:spPr>
                    </pic:pic>
                    <pic:pic xmlns:pic="http://schemas.openxmlformats.org/drawingml/2006/picture">
                      <pic:nvPicPr>
                        <pic:cNvPr id="17481" name="Picture 17481"/>
                        <pic:cNvPicPr/>
                      </pic:nvPicPr>
                      <pic:blipFill>
                        <a:blip r:embed="rId4"/>
                        <a:stretch>
                          <a:fillRect/>
                        </a:stretch>
                      </pic:blipFill>
                      <pic:spPr>
                        <a:xfrm>
                          <a:off x="3176778" y="0"/>
                          <a:ext cx="899160" cy="789432"/>
                        </a:xfrm>
                        <a:prstGeom prst="rect">
                          <a:avLst/>
                        </a:prstGeom>
                      </pic:spPr>
                    </pic:pic>
                  </wpg:wgp>
                </a:graphicData>
              </a:graphic>
            </wp:anchor>
          </w:drawing>
        </mc:Choice>
        <mc:Fallback>
          <w:pict>
            <v:group w14:anchorId="3BBC1578" id="Group 17480" o:spid="_x0000_s1151" style="position:absolute;left:0;text-align:left;margin-left:10.5pt;margin-top:0;width:595.5pt;height:62.25pt;z-index:251668480;mso-position-horizontal-relative:page;mso-position-vertical-relative:page" coordsize="75628,79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">
              <v:rect id="Rectangle 17485" o:spid="_x0000_s1152" style="position:absolute;left:15052;top:48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" filled="f" stroked="f">
                <v:textbox inset="0,0,0,0">
                  <w:txbxContent>
                    <w:p w14:paraId="65499F63" w14:textId="77777777" w:rsidR="00A538DB" w:rsidRDefault="00A538DB">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82" o:spid="_x0000_s1153" type="#_x0000_t75" style="position:absolute;left:14954;top:1143;width:15621;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">
                <v:imagedata r:id="rId5" o:title=""/>
              </v:shape>
              <v:shape id="Picture 17483" o:spid="_x0000_s1154" type="#_x0000_t75" style="position:absolute;top:1428;width:14173;height: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">
                <v:imagedata r:id="rId6" o:title=""/>
              </v:shape>
              <v:shape id="Picture 17484" o:spid="_x0000_s1155" type="#_x0000_t75" style="position:absolute;left:42195;top:2476;width:33433;height: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">
                <v:imagedata r:id="rId7" o:title=""/>
              </v:shape>
              <v:shape id="Picture 17481" o:spid="_x0000_s1156" type="#_x0000_t75" style="position:absolute;left:31767;width:8992;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">
                <v:imagedata r:id="rId8" o:title=""/>
              </v:shape>
              <w10:wrap type="square" anchorx="page" anchory="page"/>
            </v:group>
          </w:pict>
        </mc:Fallback>
      </mc:AlternateContent>
    </w:r>
  </w:p>
  <w:p w14:paraId="1CE4F632" w14:textId="77777777" w:rsidR="00FE7624" w:rsidRDefault="00FE7624">
    <w:r>
      <w:rPr>
        <w:noProof/>
        <w:sz w:val="22"/>
      </w:rPr>
      <mc:AlternateContent>
        <mc:Choice Requires="wpg">
          <w:drawing>
            <wp:anchor distT="0" distB="0" distL="114300" distR="114300" simplePos="0" relativeHeight="251669504" behindDoc="1" locked="0" layoutInCell="1" allowOverlap="1" wp14:anchorId="740889EB" wp14:editId="069FF742">
              <wp:simplePos x="0" y="0"/>
              <wp:positionH relativeFrom="page">
                <wp:posOffset>0</wp:posOffset>
              </wp:positionH>
              <wp:positionV relativeFrom="page">
                <wp:posOffset>0</wp:posOffset>
              </wp:positionV>
              <wp:extent cx="1" cy="1"/>
              <wp:effectExtent l="0" t="0" r="0" b="0"/>
              <wp:wrapNone/>
              <wp:docPr id="17486" name="Group 17486"/>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7486" style="width:7.87402e-05pt;height:7.87402e-05pt;position:absolute;z-index:-2147483648;mso-position-horizontal-relative:page;mso-position-horizontal:absolute;margin-left:0pt;mso-position-vertical-relative:page;margin-top:0pt;" coordsize="0,0"/>
          </w:pict>
        </mc:Fallback>
      </mc:AlternateContent>
    </w:r>
  </w:p>
</w:hdr>
</file>

<file path=word/header6.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7D04DF6" w14:textId="77777777" w:rsidR="00FE7624" w:rsidRDefault="00FE7624">
    <w:pPr>
      <w:spacing w:after="0" w:line="259" w:lineRule="auto"/>
      <w:ind w:left="-1440" w:right="11184" w:firstLine="0"/>
    </w:pPr>
    <w:r>
      <w:rPr>
        <w:noProof/>
        <w:sz w:val="22"/>
      </w:rPr>
      <mc:AlternateContent>
        <mc:Choice Requires="wpg">
          <w:drawing>
            <wp:anchor distT="0" distB="0" distL="114300" distR="114300" simplePos="0" relativeHeight="251670528" behindDoc="0" locked="0" layoutInCell="1" allowOverlap="1" wp14:anchorId="41DD4E42" wp14:editId="6210050E">
              <wp:simplePos x="0" y="0"/>
              <wp:positionH relativeFrom="page">
                <wp:posOffset>133350</wp:posOffset>
              </wp:positionH>
              <wp:positionV relativeFrom="page">
                <wp:posOffset>0</wp:posOffset>
              </wp:positionV>
              <wp:extent cx="7562850" cy="790575"/>
              <wp:effectExtent l="0" t="0" r="0" b="0"/>
              <wp:wrapSquare wrapText="bothSides"/>
              <wp:docPr id="17469" name="Group 17469"/>
              <wp:cNvGraphicFramePr/>
              <a:graphic xmlns:a="http://schemas.openxmlformats.org/drawingml/2006/main">
                <a:graphicData uri="http://schemas.microsoft.com/office/word/2010/wordprocessingGroup">
                  <wpg:wgp>
                    <wpg:cNvGrpSpPr/>
                    <wpg:grpSpPr>
                      <a:xfrm>
                        <a:off x="0" y="0"/>
                        <a:ext cx="7562850" cy="790575"/>
                        <a:chOff x="0" y="0"/>
                        <a:chExt cx="7562850" cy="790575"/>
                      </a:xfrm>
                    </wpg:grpSpPr>
                    <wps:wsp>
                      <wps:cNvPr id="17474" name="Rectangle 17474"/>
                      <wps:cNvSpPr/>
                      <wps:spPr>
                        <a:xfrm>
                          <a:off x="1505204" y="484632"/>
                          <a:ext cx="40311" cy="181678"/>
                        </a:xfrm>
                        <a:prstGeom prst="rect">
                          <a:avLst/>
                        </a:prstGeom>
                        <a:ln>
                          <a:noFill/>
                        </a:ln>
                      </wps:spPr>
                      <wps:txbx>
                        <w:txbxContent>
                          <w:p w14:paraId="134B102A" w14:textId="77777777" w:rsidR="00FE7624" w:rsidRDefault="00FE7624">
                            <w:pPr>
                              <w:spacing w:after="160" w:line="259" w:lineRule="auto"/>
                              <w:ind w:left="0" w:firstLine="0"/>
                            </w:pPr>
                            <w:r>
                              <w:t xml:space="preserve"> </w:t>
                            </w:r>
                          </w:p>
                        </w:txbxContent>
                      </wps:txbx>
                      <wps:bodyPr horzOverflow="overflow" vert="horz" lIns="0" tIns="0" rIns="0" bIns="0" rtlCol="0">
                        <a:noAutofit/>
                      </wps:bodyPr>
                    </wps:wsp>
                    <pic:pic xmlns:pic="http://schemas.openxmlformats.org/drawingml/2006/picture">
                      <pic:nvPicPr>
                        <pic:cNvPr id="17471" name="Picture 17471"/>
                        <pic:cNvPicPr/>
                      </pic:nvPicPr>
                      <pic:blipFill>
                        <a:blip r:embed="rId1"/>
                        <a:stretch>
                          <a:fillRect/>
                        </a:stretch>
                      </pic:blipFill>
                      <pic:spPr>
                        <a:xfrm>
                          <a:off x="1495425" y="114300"/>
                          <a:ext cx="1562100" cy="542925"/>
                        </a:xfrm>
                        <a:prstGeom prst="rect">
                          <a:avLst/>
                        </a:prstGeom>
                      </pic:spPr>
                    </pic:pic>
                    <pic:pic xmlns:pic="http://schemas.openxmlformats.org/drawingml/2006/picture">
                      <pic:nvPicPr>
                        <pic:cNvPr id="17472" name="Picture 17472"/>
                        <pic:cNvPicPr/>
                      </pic:nvPicPr>
                      <pic:blipFill>
                        <a:blip r:embed="rId2"/>
                        <a:stretch>
                          <a:fillRect/>
                        </a:stretch>
                      </pic:blipFill>
                      <pic:spPr>
                        <a:xfrm>
                          <a:off x="0" y="142875"/>
                          <a:ext cx="1417320" cy="581025"/>
                        </a:xfrm>
                        <a:prstGeom prst="rect">
                          <a:avLst/>
                        </a:prstGeom>
                      </pic:spPr>
                    </pic:pic>
                    <pic:pic xmlns:pic="http://schemas.openxmlformats.org/drawingml/2006/picture">
                      <pic:nvPicPr>
                        <pic:cNvPr id="17473" name="Picture 17473"/>
                        <pic:cNvPicPr/>
                      </pic:nvPicPr>
                      <pic:blipFill>
                        <a:blip r:embed="rId3"/>
                        <a:stretch>
                          <a:fillRect/>
                        </a:stretch>
                      </pic:blipFill>
                      <pic:spPr>
                        <a:xfrm>
                          <a:off x="4219575" y="247650"/>
                          <a:ext cx="3343275" cy="400050"/>
                        </a:xfrm>
                        <a:prstGeom prst="rect">
                          <a:avLst/>
                        </a:prstGeom>
                      </pic:spPr>
                    </pic:pic>
                    <pic:pic xmlns:pic="http://schemas.openxmlformats.org/drawingml/2006/picture">
                      <pic:nvPicPr>
                        <pic:cNvPr id="17470" name="Picture 17470"/>
                        <pic:cNvPicPr/>
                      </pic:nvPicPr>
                      <pic:blipFill>
                        <a:blip r:embed="rId4"/>
                        <a:stretch>
                          <a:fillRect/>
                        </a:stretch>
                      </pic:blipFill>
                      <pic:spPr>
                        <a:xfrm>
                          <a:off x="3176778" y="0"/>
                          <a:ext cx="899160" cy="789432"/>
                        </a:xfrm>
                        <a:prstGeom prst="rect">
                          <a:avLst/>
                        </a:prstGeom>
                      </pic:spPr>
                    </pic:pic>
                  </wpg:wgp>
                </a:graphicData>
              </a:graphic>
            </wp:anchor>
          </w:drawing>
        </mc:Choice>
        <mc:Fallback>
          <w:pict>
            <v:group w14:anchorId="41DD4E42" id="Group 17469" o:spid="_x0000_s1157" style="position:absolute;left:0;text-align:left;margin-left:10.5pt;margin-top:0;width:595.5pt;height:62.25pt;z-index:251670528;mso-position-horizontal-relative:page;mso-position-vertical-relative:page" coordsize="75628,7905" o:gfxdata="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">
              <v:rect id="Rectangle 17474" o:spid="_x0000_s1158" style="position:absolute;left:15052;top:4846;width:403;height:181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" filled="f" stroked="f">
                <v:textbox inset="0,0,0,0">
                  <w:txbxContent>
                    <w:p w14:paraId="134B102A" w14:textId="77777777" w:rsidR="00A538DB" w:rsidRDefault="00A538DB">
                      <w:pPr>
                        <w:spacing w:after="160" w:line="259" w:lineRule="auto"/>
                        <w:ind w:left="0" w:firstLine="0"/>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7471" o:spid="_x0000_s1159" type="#_x0000_t75" style="position:absolute;left:14954;top:1143;width:15621;height:542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">
                <v:imagedata r:id="rId5" o:title=""/>
              </v:shape>
              <v:shape id="Picture 17472" o:spid="_x0000_s1160" type="#_x0000_t75" style="position:absolute;top:1428;width:14173;height:58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">
                <v:imagedata r:id="rId6" o:title=""/>
              </v:shape>
              <v:shape id="Picture 17473" o:spid="_x0000_s1161" type="#_x0000_t75" style="position:absolute;left:42195;top:2476;width:33433;height:40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">
                <v:imagedata r:id="rId7" o:title=""/>
              </v:shape>
              <v:shape id="Picture 17470" o:spid="_x0000_s1162" type="#_x0000_t75" style="position:absolute;left:31767;width:8992;height:78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">
                <v:imagedata r:id="rId8" o:title=""/>
              </v:shape>
              <w10:wrap type="square" anchorx="page" anchory="page"/>
            </v:group>
          </w:pict>
        </mc:Fallback>
      </mc:AlternateContent>
    </w:r>
  </w:p>
  <w:p w14:paraId="4D4BAAE3" w14:textId="77777777" w:rsidR="00FE7624" w:rsidRDefault="00FE7624">
    <w:r>
      <w:rPr>
        <w:noProof/>
        <w:sz w:val="22"/>
      </w:rPr>
      <mc:AlternateContent>
        <mc:Choice Requires="wpg">
          <w:drawing>
            <wp:anchor distT="0" distB="0" distL="114300" distR="114300" simplePos="0" relativeHeight="251671552" behindDoc="1" locked="0" layoutInCell="1" allowOverlap="1" wp14:anchorId="1B9EC414" wp14:editId="34D4EC83">
              <wp:simplePos x="0" y="0"/>
              <wp:positionH relativeFrom="page">
                <wp:posOffset>0</wp:posOffset>
              </wp:positionH>
              <wp:positionV relativeFrom="page">
                <wp:posOffset>0</wp:posOffset>
              </wp:positionV>
              <wp:extent cx="1" cy="1"/>
              <wp:effectExtent l="0" t="0" r="0" b="0"/>
              <wp:wrapNone/>
              <wp:docPr id="17475" name="Group 17475"/>
              <wp:cNvGraphicFramePr/>
              <a:graphic xmlns:a="http://schemas.openxmlformats.org/drawingml/2006/main">
                <a:graphicData uri="http://schemas.microsoft.com/office/word/2010/wordprocessingGroup">
                  <wpg:wgp>
                    <wpg:cNvGrpSpPr/>
                    <wpg:grpSpPr>
                      <a:xfrm>
                        <a:off x="0" y="0"/>
                        <a:ext cx="1" cy="1"/>
                        <a:chOff x="0" y="0"/>
                        <a:chExt cx="1" cy="1"/>
                      </a:xfrm>
                    </wpg:grpSpPr>
                  </wpg:wgp>
                </a:graphicData>
              </a:graphic>
            </wp:anchor>
          </w:drawing>
        </mc:Choice>
        <mc:Fallback xmlns:a="http://schemas.openxmlformats.org/drawingml/2006/main">
          <w:pict>
            <v:group id="Group 17475" style="width:7.87402e-05pt;height:7.87402e-05pt;position:absolute;z-index:-2147483648;mso-position-horizontal-relative:page;mso-position-horizontal:absolute;margin-left:0pt;mso-position-vertical-relative:page;margin-top:0pt;" coordsize="0,0"/>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023B57"/>
    <w:multiLevelType w:val="hybridMultilevel"/>
    <w:tmpl w:val="4BA44C5C"/>
    <w:lvl w:ilvl="0" w:tplc="E2A2EAA0">
      <w:start w:val="1"/>
      <w:numFmt w:val="bullet"/>
      <w:lvlText w:val="•"/>
      <w:lvlJc w:val="left"/>
      <w:pPr>
        <w:tabs>
          <w:tab w:val="num" w:pos="720"/>
        </w:tabs>
        <w:ind w:left="720" w:hanging="360"/>
      </w:pPr>
      <w:rPr>
        <w:rFonts w:ascii="Arial" w:hAnsi="Arial" w:hint="default"/>
      </w:rPr>
    </w:lvl>
    <w:lvl w:ilvl="1" w:tplc="8FE84B10" w:tentative="1">
      <w:start w:val="1"/>
      <w:numFmt w:val="bullet"/>
      <w:lvlText w:val="•"/>
      <w:lvlJc w:val="left"/>
      <w:pPr>
        <w:tabs>
          <w:tab w:val="num" w:pos="1440"/>
        </w:tabs>
        <w:ind w:left="1440" w:hanging="360"/>
      </w:pPr>
      <w:rPr>
        <w:rFonts w:ascii="Arial" w:hAnsi="Arial" w:hint="default"/>
      </w:rPr>
    </w:lvl>
    <w:lvl w:ilvl="2" w:tplc="2EFCEDEA" w:tentative="1">
      <w:start w:val="1"/>
      <w:numFmt w:val="bullet"/>
      <w:lvlText w:val="•"/>
      <w:lvlJc w:val="left"/>
      <w:pPr>
        <w:tabs>
          <w:tab w:val="num" w:pos="2160"/>
        </w:tabs>
        <w:ind w:left="2160" w:hanging="360"/>
      </w:pPr>
      <w:rPr>
        <w:rFonts w:ascii="Arial" w:hAnsi="Arial" w:hint="default"/>
      </w:rPr>
    </w:lvl>
    <w:lvl w:ilvl="3" w:tplc="F1FAA53A" w:tentative="1">
      <w:start w:val="1"/>
      <w:numFmt w:val="bullet"/>
      <w:lvlText w:val="•"/>
      <w:lvlJc w:val="left"/>
      <w:pPr>
        <w:tabs>
          <w:tab w:val="num" w:pos="2880"/>
        </w:tabs>
        <w:ind w:left="2880" w:hanging="360"/>
      </w:pPr>
      <w:rPr>
        <w:rFonts w:ascii="Arial" w:hAnsi="Arial" w:hint="default"/>
      </w:rPr>
    </w:lvl>
    <w:lvl w:ilvl="4" w:tplc="2612CECE" w:tentative="1">
      <w:start w:val="1"/>
      <w:numFmt w:val="bullet"/>
      <w:lvlText w:val="•"/>
      <w:lvlJc w:val="left"/>
      <w:pPr>
        <w:tabs>
          <w:tab w:val="num" w:pos="3600"/>
        </w:tabs>
        <w:ind w:left="3600" w:hanging="360"/>
      </w:pPr>
      <w:rPr>
        <w:rFonts w:ascii="Arial" w:hAnsi="Arial" w:hint="default"/>
      </w:rPr>
    </w:lvl>
    <w:lvl w:ilvl="5" w:tplc="6B0AFC7E" w:tentative="1">
      <w:start w:val="1"/>
      <w:numFmt w:val="bullet"/>
      <w:lvlText w:val="•"/>
      <w:lvlJc w:val="left"/>
      <w:pPr>
        <w:tabs>
          <w:tab w:val="num" w:pos="4320"/>
        </w:tabs>
        <w:ind w:left="4320" w:hanging="360"/>
      </w:pPr>
      <w:rPr>
        <w:rFonts w:ascii="Arial" w:hAnsi="Arial" w:hint="default"/>
      </w:rPr>
    </w:lvl>
    <w:lvl w:ilvl="6" w:tplc="0E04F18C" w:tentative="1">
      <w:start w:val="1"/>
      <w:numFmt w:val="bullet"/>
      <w:lvlText w:val="•"/>
      <w:lvlJc w:val="left"/>
      <w:pPr>
        <w:tabs>
          <w:tab w:val="num" w:pos="5040"/>
        </w:tabs>
        <w:ind w:left="5040" w:hanging="360"/>
      </w:pPr>
      <w:rPr>
        <w:rFonts w:ascii="Arial" w:hAnsi="Arial" w:hint="default"/>
      </w:rPr>
    </w:lvl>
    <w:lvl w:ilvl="7" w:tplc="087482DE" w:tentative="1">
      <w:start w:val="1"/>
      <w:numFmt w:val="bullet"/>
      <w:lvlText w:val="•"/>
      <w:lvlJc w:val="left"/>
      <w:pPr>
        <w:tabs>
          <w:tab w:val="num" w:pos="5760"/>
        </w:tabs>
        <w:ind w:left="5760" w:hanging="360"/>
      </w:pPr>
      <w:rPr>
        <w:rFonts w:ascii="Arial" w:hAnsi="Arial" w:hint="default"/>
      </w:rPr>
    </w:lvl>
    <w:lvl w:ilvl="8" w:tplc="198EB232" w:tentative="1">
      <w:start w:val="1"/>
      <w:numFmt w:val="bullet"/>
      <w:lvlText w:val="•"/>
      <w:lvlJc w:val="left"/>
      <w:pPr>
        <w:tabs>
          <w:tab w:val="num" w:pos="6480"/>
        </w:tabs>
        <w:ind w:left="6480" w:hanging="360"/>
      </w:pPr>
      <w:rPr>
        <w:rFonts w:ascii="Arial" w:hAnsi="Arial" w:hint="default"/>
      </w:rPr>
    </w:lvl>
  </w:abstractNum>
  <w:abstractNum w:abstractNumId="1" w15:restartNumberingAfterBreak="0">
    <w:nsid w:val="09357675"/>
    <w:multiLevelType w:val="hybridMultilevel"/>
    <w:tmpl w:val="60F874BE"/>
    <w:lvl w:ilvl="0" w:tplc="FF1A2480">
      <w:start w:val="1"/>
      <w:numFmt w:val="bullet"/>
      <w:lvlText w:val="•"/>
      <w:lvlJc w:val="left"/>
      <w:pPr>
        <w:ind w:left="7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CA6E6358">
      <w:start w:val="1"/>
      <w:numFmt w:val="bullet"/>
      <w:lvlText w:val="o"/>
      <w:lvlJc w:val="left"/>
      <w:pPr>
        <w:ind w:left="14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96F02118">
      <w:start w:val="1"/>
      <w:numFmt w:val="bullet"/>
      <w:lvlText w:val="▪"/>
      <w:lvlJc w:val="left"/>
      <w:pPr>
        <w:ind w:left="21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E02EDA6E">
      <w:start w:val="1"/>
      <w:numFmt w:val="bullet"/>
      <w:lvlText w:val="•"/>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322AD39E">
      <w:start w:val="1"/>
      <w:numFmt w:val="bullet"/>
      <w:lvlText w:val="o"/>
      <w:lvlJc w:val="left"/>
      <w:pPr>
        <w:ind w:left="36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D20488CC">
      <w:start w:val="1"/>
      <w:numFmt w:val="bullet"/>
      <w:lvlText w:val="▪"/>
      <w:lvlJc w:val="left"/>
      <w:pPr>
        <w:ind w:left="43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A14EA648">
      <w:start w:val="1"/>
      <w:numFmt w:val="bullet"/>
      <w:lvlText w:val="•"/>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BF7A50A8">
      <w:start w:val="1"/>
      <w:numFmt w:val="bullet"/>
      <w:lvlText w:val="o"/>
      <w:lvlJc w:val="left"/>
      <w:pPr>
        <w:ind w:left="57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A208BCB6">
      <w:start w:val="1"/>
      <w:numFmt w:val="bullet"/>
      <w:lvlText w:val="▪"/>
      <w:lvlJc w:val="left"/>
      <w:pPr>
        <w:ind w:left="64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2" w15:restartNumberingAfterBreak="0">
    <w:nsid w:val="09A372AC"/>
    <w:multiLevelType w:val="hybridMultilevel"/>
    <w:tmpl w:val="FA7E5C92"/>
    <w:lvl w:ilvl="0" w:tplc="20000001">
      <w:start w:val="1"/>
      <w:numFmt w:val="bullet"/>
      <w:lvlText w:val=""/>
      <w:lvlJc w:val="left"/>
      <w:pPr>
        <w:tabs>
          <w:tab w:val="num" w:pos="720"/>
        </w:tabs>
        <w:ind w:left="720" w:hanging="360"/>
      </w:pPr>
      <w:rPr>
        <w:rFonts w:ascii="Symbol" w:hAnsi="Symbol" w:hint="default"/>
      </w:rPr>
    </w:lvl>
    <w:lvl w:ilvl="1" w:tplc="81004EBA" w:tentative="1">
      <w:start w:val="1"/>
      <w:numFmt w:val="decimal"/>
      <w:lvlText w:val="%2."/>
      <w:lvlJc w:val="left"/>
      <w:pPr>
        <w:tabs>
          <w:tab w:val="num" w:pos="1440"/>
        </w:tabs>
        <w:ind w:left="1440" w:hanging="360"/>
      </w:pPr>
    </w:lvl>
    <w:lvl w:ilvl="2" w:tplc="9AFAEBD0" w:tentative="1">
      <w:start w:val="1"/>
      <w:numFmt w:val="decimal"/>
      <w:lvlText w:val="%3."/>
      <w:lvlJc w:val="left"/>
      <w:pPr>
        <w:tabs>
          <w:tab w:val="num" w:pos="2160"/>
        </w:tabs>
        <w:ind w:left="2160" w:hanging="360"/>
      </w:pPr>
    </w:lvl>
    <w:lvl w:ilvl="3" w:tplc="4F14419A" w:tentative="1">
      <w:start w:val="1"/>
      <w:numFmt w:val="decimal"/>
      <w:lvlText w:val="%4."/>
      <w:lvlJc w:val="left"/>
      <w:pPr>
        <w:tabs>
          <w:tab w:val="num" w:pos="2880"/>
        </w:tabs>
        <w:ind w:left="2880" w:hanging="360"/>
      </w:pPr>
    </w:lvl>
    <w:lvl w:ilvl="4" w:tplc="388CD2AC" w:tentative="1">
      <w:start w:val="1"/>
      <w:numFmt w:val="decimal"/>
      <w:lvlText w:val="%5."/>
      <w:lvlJc w:val="left"/>
      <w:pPr>
        <w:tabs>
          <w:tab w:val="num" w:pos="3600"/>
        </w:tabs>
        <w:ind w:left="3600" w:hanging="360"/>
      </w:pPr>
    </w:lvl>
    <w:lvl w:ilvl="5" w:tplc="B9628EE4" w:tentative="1">
      <w:start w:val="1"/>
      <w:numFmt w:val="decimal"/>
      <w:lvlText w:val="%6."/>
      <w:lvlJc w:val="left"/>
      <w:pPr>
        <w:tabs>
          <w:tab w:val="num" w:pos="4320"/>
        </w:tabs>
        <w:ind w:left="4320" w:hanging="360"/>
      </w:pPr>
    </w:lvl>
    <w:lvl w:ilvl="6" w:tplc="4B3CA9AC" w:tentative="1">
      <w:start w:val="1"/>
      <w:numFmt w:val="decimal"/>
      <w:lvlText w:val="%7."/>
      <w:lvlJc w:val="left"/>
      <w:pPr>
        <w:tabs>
          <w:tab w:val="num" w:pos="5040"/>
        </w:tabs>
        <w:ind w:left="5040" w:hanging="360"/>
      </w:pPr>
    </w:lvl>
    <w:lvl w:ilvl="7" w:tplc="9E34B73C" w:tentative="1">
      <w:start w:val="1"/>
      <w:numFmt w:val="decimal"/>
      <w:lvlText w:val="%8."/>
      <w:lvlJc w:val="left"/>
      <w:pPr>
        <w:tabs>
          <w:tab w:val="num" w:pos="5760"/>
        </w:tabs>
        <w:ind w:left="5760" w:hanging="360"/>
      </w:pPr>
    </w:lvl>
    <w:lvl w:ilvl="8" w:tplc="09D0C306" w:tentative="1">
      <w:start w:val="1"/>
      <w:numFmt w:val="decimal"/>
      <w:lvlText w:val="%9."/>
      <w:lvlJc w:val="left"/>
      <w:pPr>
        <w:tabs>
          <w:tab w:val="num" w:pos="6480"/>
        </w:tabs>
        <w:ind w:left="6480" w:hanging="360"/>
      </w:pPr>
    </w:lvl>
  </w:abstractNum>
  <w:abstractNum w:abstractNumId="3" w15:restartNumberingAfterBreak="0">
    <w:nsid w:val="1D992A98"/>
    <w:multiLevelType w:val="hybridMultilevel"/>
    <w:tmpl w:val="0EBEED16"/>
    <w:lvl w:ilvl="0" w:tplc="337EDFD6">
      <w:start w:val="1"/>
      <w:numFmt w:val="decimal"/>
      <w:lvlText w:val="%1."/>
      <w:lvlJc w:val="left"/>
      <w:pPr>
        <w:ind w:left="345" w:hanging="360"/>
      </w:pPr>
      <w:rPr>
        <w:rFonts w:hint="default"/>
      </w:rPr>
    </w:lvl>
    <w:lvl w:ilvl="1" w:tplc="0409001B">
      <w:start w:val="1"/>
      <w:numFmt w:val="lowerRoman"/>
      <w:lvlText w:val="%2."/>
      <w:lvlJc w:val="right"/>
      <w:pPr>
        <w:ind w:left="1065" w:hanging="360"/>
      </w:pPr>
    </w:lvl>
    <w:lvl w:ilvl="2" w:tplc="0409001B" w:tentative="1">
      <w:start w:val="1"/>
      <w:numFmt w:val="lowerRoman"/>
      <w:lvlText w:val="%3."/>
      <w:lvlJc w:val="right"/>
      <w:pPr>
        <w:ind w:left="1785" w:hanging="180"/>
      </w:pPr>
    </w:lvl>
    <w:lvl w:ilvl="3" w:tplc="0409000F" w:tentative="1">
      <w:start w:val="1"/>
      <w:numFmt w:val="decimal"/>
      <w:lvlText w:val="%4."/>
      <w:lvlJc w:val="left"/>
      <w:pPr>
        <w:ind w:left="2505" w:hanging="360"/>
      </w:pPr>
    </w:lvl>
    <w:lvl w:ilvl="4" w:tplc="04090019" w:tentative="1">
      <w:start w:val="1"/>
      <w:numFmt w:val="lowerLetter"/>
      <w:lvlText w:val="%5."/>
      <w:lvlJc w:val="left"/>
      <w:pPr>
        <w:ind w:left="3225" w:hanging="360"/>
      </w:pPr>
    </w:lvl>
    <w:lvl w:ilvl="5" w:tplc="0409001B" w:tentative="1">
      <w:start w:val="1"/>
      <w:numFmt w:val="lowerRoman"/>
      <w:lvlText w:val="%6."/>
      <w:lvlJc w:val="right"/>
      <w:pPr>
        <w:ind w:left="3945" w:hanging="180"/>
      </w:pPr>
    </w:lvl>
    <w:lvl w:ilvl="6" w:tplc="0409000F" w:tentative="1">
      <w:start w:val="1"/>
      <w:numFmt w:val="decimal"/>
      <w:lvlText w:val="%7."/>
      <w:lvlJc w:val="left"/>
      <w:pPr>
        <w:ind w:left="4665" w:hanging="360"/>
      </w:pPr>
    </w:lvl>
    <w:lvl w:ilvl="7" w:tplc="04090019" w:tentative="1">
      <w:start w:val="1"/>
      <w:numFmt w:val="lowerLetter"/>
      <w:lvlText w:val="%8."/>
      <w:lvlJc w:val="left"/>
      <w:pPr>
        <w:ind w:left="5385" w:hanging="360"/>
      </w:pPr>
    </w:lvl>
    <w:lvl w:ilvl="8" w:tplc="0409001B" w:tentative="1">
      <w:start w:val="1"/>
      <w:numFmt w:val="lowerRoman"/>
      <w:lvlText w:val="%9."/>
      <w:lvlJc w:val="right"/>
      <w:pPr>
        <w:ind w:left="6105" w:hanging="180"/>
      </w:pPr>
    </w:lvl>
  </w:abstractNum>
  <w:abstractNum w:abstractNumId="4" w15:restartNumberingAfterBreak="0">
    <w:nsid w:val="26B4737F"/>
    <w:multiLevelType w:val="hybridMultilevel"/>
    <w:tmpl w:val="58F2A690"/>
    <w:lvl w:ilvl="0" w:tplc="83246562">
      <w:start w:val="1"/>
      <w:numFmt w:val="bullet"/>
      <w:lvlText w:val="•"/>
      <w:lvlJc w:val="left"/>
      <w:pPr>
        <w:ind w:left="712"/>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D14E3CA2">
      <w:start w:val="1"/>
      <w:numFmt w:val="bullet"/>
      <w:lvlText w:val="o"/>
      <w:lvlJc w:val="left"/>
      <w:pPr>
        <w:ind w:left="14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69FA38F2">
      <w:start w:val="1"/>
      <w:numFmt w:val="bullet"/>
      <w:lvlText w:val="▪"/>
      <w:lvlJc w:val="left"/>
      <w:pPr>
        <w:ind w:left="21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29529A7C">
      <w:start w:val="1"/>
      <w:numFmt w:val="bullet"/>
      <w:lvlText w:val="•"/>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954AF68">
      <w:start w:val="1"/>
      <w:numFmt w:val="bullet"/>
      <w:lvlText w:val="o"/>
      <w:lvlJc w:val="left"/>
      <w:pPr>
        <w:ind w:left="36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A5EE12FA">
      <w:start w:val="1"/>
      <w:numFmt w:val="bullet"/>
      <w:lvlText w:val="▪"/>
      <w:lvlJc w:val="left"/>
      <w:pPr>
        <w:ind w:left="43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6BD8C33C">
      <w:start w:val="1"/>
      <w:numFmt w:val="bullet"/>
      <w:lvlText w:val="•"/>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787A7A0A">
      <w:start w:val="1"/>
      <w:numFmt w:val="bullet"/>
      <w:lvlText w:val="o"/>
      <w:lvlJc w:val="left"/>
      <w:pPr>
        <w:ind w:left="57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45FE9E06">
      <w:start w:val="1"/>
      <w:numFmt w:val="bullet"/>
      <w:lvlText w:val="▪"/>
      <w:lvlJc w:val="left"/>
      <w:pPr>
        <w:ind w:left="64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5" w15:restartNumberingAfterBreak="0">
    <w:nsid w:val="315D01C8"/>
    <w:multiLevelType w:val="hybridMultilevel"/>
    <w:tmpl w:val="E2289B56"/>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6" w15:restartNumberingAfterBreak="0">
    <w:nsid w:val="3B6671F2"/>
    <w:multiLevelType w:val="hybridMultilevel"/>
    <w:tmpl w:val="43D48804"/>
    <w:lvl w:ilvl="0" w:tplc="620E370E">
      <w:start w:val="1"/>
      <w:numFmt w:val="bullet"/>
      <w:lvlText w:val="•"/>
      <w:lvlJc w:val="left"/>
      <w:pPr>
        <w:ind w:left="705"/>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C6452E8">
      <w:start w:val="1"/>
      <w:numFmt w:val="bullet"/>
      <w:lvlText w:val="o"/>
      <w:lvlJc w:val="left"/>
      <w:pPr>
        <w:ind w:left="14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E682B0F0">
      <w:start w:val="1"/>
      <w:numFmt w:val="bullet"/>
      <w:lvlText w:val="▪"/>
      <w:lvlJc w:val="left"/>
      <w:pPr>
        <w:ind w:left="21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6CA8D14A">
      <w:start w:val="1"/>
      <w:numFmt w:val="bullet"/>
      <w:lvlText w:val="•"/>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7B0CE21E">
      <w:start w:val="1"/>
      <w:numFmt w:val="bullet"/>
      <w:lvlText w:val="o"/>
      <w:lvlJc w:val="left"/>
      <w:pPr>
        <w:ind w:left="36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164A7BB8">
      <w:start w:val="1"/>
      <w:numFmt w:val="bullet"/>
      <w:lvlText w:val="▪"/>
      <w:lvlJc w:val="left"/>
      <w:pPr>
        <w:ind w:left="43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C93827AC">
      <w:start w:val="1"/>
      <w:numFmt w:val="bullet"/>
      <w:lvlText w:val="•"/>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45D0D2BE">
      <w:start w:val="1"/>
      <w:numFmt w:val="bullet"/>
      <w:lvlText w:val="o"/>
      <w:lvlJc w:val="left"/>
      <w:pPr>
        <w:ind w:left="57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7B969082">
      <w:start w:val="1"/>
      <w:numFmt w:val="bullet"/>
      <w:lvlText w:val="▪"/>
      <w:lvlJc w:val="left"/>
      <w:pPr>
        <w:ind w:left="64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7" w15:restartNumberingAfterBreak="0">
    <w:nsid w:val="3F074263"/>
    <w:multiLevelType w:val="hybridMultilevel"/>
    <w:tmpl w:val="0FC20BFC"/>
    <w:lvl w:ilvl="0" w:tplc="2C68E502">
      <w:start w:val="1"/>
      <w:numFmt w:val="bullet"/>
      <w:lvlText w:val="•"/>
      <w:lvlJc w:val="left"/>
      <w:pPr>
        <w:tabs>
          <w:tab w:val="num" w:pos="720"/>
        </w:tabs>
        <w:ind w:left="720" w:hanging="360"/>
      </w:pPr>
      <w:rPr>
        <w:rFonts w:ascii="Arial" w:hAnsi="Arial" w:hint="default"/>
      </w:rPr>
    </w:lvl>
    <w:lvl w:ilvl="1" w:tplc="12DA9888" w:tentative="1">
      <w:start w:val="1"/>
      <w:numFmt w:val="bullet"/>
      <w:lvlText w:val="•"/>
      <w:lvlJc w:val="left"/>
      <w:pPr>
        <w:tabs>
          <w:tab w:val="num" w:pos="1440"/>
        </w:tabs>
        <w:ind w:left="1440" w:hanging="360"/>
      </w:pPr>
      <w:rPr>
        <w:rFonts w:ascii="Arial" w:hAnsi="Arial" w:hint="default"/>
      </w:rPr>
    </w:lvl>
    <w:lvl w:ilvl="2" w:tplc="212CF26C" w:tentative="1">
      <w:start w:val="1"/>
      <w:numFmt w:val="bullet"/>
      <w:lvlText w:val="•"/>
      <w:lvlJc w:val="left"/>
      <w:pPr>
        <w:tabs>
          <w:tab w:val="num" w:pos="2160"/>
        </w:tabs>
        <w:ind w:left="2160" w:hanging="360"/>
      </w:pPr>
      <w:rPr>
        <w:rFonts w:ascii="Arial" w:hAnsi="Arial" w:hint="default"/>
      </w:rPr>
    </w:lvl>
    <w:lvl w:ilvl="3" w:tplc="D76A8D00" w:tentative="1">
      <w:start w:val="1"/>
      <w:numFmt w:val="bullet"/>
      <w:lvlText w:val="•"/>
      <w:lvlJc w:val="left"/>
      <w:pPr>
        <w:tabs>
          <w:tab w:val="num" w:pos="2880"/>
        </w:tabs>
        <w:ind w:left="2880" w:hanging="360"/>
      </w:pPr>
      <w:rPr>
        <w:rFonts w:ascii="Arial" w:hAnsi="Arial" w:hint="default"/>
      </w:rPr>
    </w:lvl>
    <w:lvl w:ilvl="4" w:tplc="AFA00262" w:tentative="1">
      <w:start w:val="1"/>
      <w:numFmt w:val="bullet"/>
      <w:lvlText w:val="•"/>
      <w:lvlJc w:val="left"/>
      <w:pPr>
        <w:tabs>
          <w:tab w:val="num" w:pos="3600"/>
        </w:tabs>
        <w:ind w:left="3600" w:hanging="360"/>
      </w:pPr>
      <w:rPr>
        <w:rFonts w:ascii="Arial" w:hAnsi="Arial" w:hint="default"/>
      </w:rPr>
    </w:lvl>
    <w:lvl w:ilvl="5" w:tplc="AECC4740" w:tentative="1">
      <w:start w:val="1"/>
      <w:numFmt w:val="bullet"/>
      <w:lvlText w:val="•"/>
      <w:lvlJc w:val="left"/>
      <w:pPr>
        <w:tabs>
          <w:tab w:val="num" w:pos="4320"/>
        </w:tabs>
        <w:ind w:left="4320" w:hanging="360"/>
      </w:pPr>
      <w:rPr>
        <w:rFonts w:ascii="Arial" w:hAnsi="Arial" w:hint="default"/>
      </w:rPr>
    </w:lvl>
    <w:lvl w:ilvl="6" w:tplc="EC7C11FC" w:tentative="1">
      <w:start w:val="1"/>
      <w:numFmt w:val="bullet"/>
      <w:lvlText w:val="•"/>
      <w:lvlJc w:val="left"/>
      <w:pPr>
        <w:tabs>
          <w:tab w:val="num" w:pos="5040"/>
        </w:tabs>
        <w:ind w:left="5040" w:hanging="360"/>
      </w:pPr>
      <w:rPr>
        <w:rFonts w:ascii="Arial" w:hAnsi="Arial" w:hint="default"/>
      </w:rPr>
    </w:lvl>
    <w:lvl w:ilvl="7" w:tplc="564CF4BE" w:tentative="1">
      <w:start w:val="1"/>
      <w:numFmt w:val="bullet"/>
      <w:lvlText w:val="•"/>
      <w:lvlJc w:val="left"/>
      <w:pPr>
        <w:tabs>
          <w:tab w:val="num" w:pos="5760"/>
        </w:tabs>
        <w:ind w:left="5760" w:hanging="360"/>
      </w:pPr>
      <w:rPr>
        <w:rFonts w:ascii="Arial" w:hAnsi="Arial" w:hint="default"/>
      </w:rPr>
    </w:lvl>
    <w:lvl w:ilvl="8" w:tplc="A89AC65E" w:tentative="1">
      <w:start w:val="1"/>
      <w:numFmt w:val="bullet"/>
      <w:lvlText w:val="•"/>
      <w:lvlJc w:val="left"/>
      <w:pPr>
        <w:tabs>
          <w:tab w:val="num" w:pos="6480"/>
        </w:tabs>
        <w:ind w:left="6480" w:hanging="360"/>
      </w:pPr>
      <w:rPr>
        <w:rFonts w:ascii="Arial" w:hAnsi="Arial" w:hint="default"/>
      </w:rPr>
    </w:lvl>
  </w:abstractNum>
  <w:abstractNum w:abstractNumId="8" w15:restartNumberingAfterBreak="0">
    <w:nsid w:val="3FEF7F7D"/>
    <w:multiLevelType w:val="hybridMultilevel"/>
    <w:tmpl w:val="8C08A756"/>
    <w:lvl w:ilvl="0" w:tplc="3EB2C762">
      <w:start w:val="1"/>
      <w:numFmt w:val="decimal"/>
      <w:lvlText w:val="%1."/>
      <w:lvlJc w:val="left"/>
      <w:pPr>
        <w:tabs>
          <w:tab w:val="num" w:pos="720"/>
        </w:tabs>
        <w:ind w:left="720" w:hanging="360"/>
      </w:pPr>
    </w:lvl>
    <w:lvl w:ilvl="1" w:tplc="81004EBA" w:tentative="1">
      <w:start w:val="1"/>
      <w:numFmt w:val="decimal"/>
      <w:lvlText w:val="%2."/>
      <w:lvlJc w:val="left"/>
      <w:pPr>
        <w:tabs>
          <w:tab w:val="num" w:pos="1440"/>
        </w:tabs>
        <w:ind w:left="1440" w:hanging="360"/>
      </w:pPr>
    </w:lvl>
    <w:lvl w:ilvl="2" w:tplc="9AFAEBD0" w:tentative="1">
      <w:start w:val="1"/>
      <w:numFmt w:val="decimal"/>
      <w:lvlText w:val="%3."/>
      <w:lvlJc w:val="left"/>
      <w:pPr>
        <w:tabs>
          <w:tab w:val="num" w:pos="2160"/>
        </w:tabs>
        <w:ind w:left="2160" w:hanging="360"/>
      </w:pPr>
    </w:lvl>
    <w:lvl w:ilvl="3" w:tplc="4F14419A" w:tentative="1">
      <w:start w:val="1"/>
      <w:numFmt w:val="decimal"/>
      <w:lvlText w:val="%4."/>
      <w:lvlJc w:val="left"/>
      <w:pPr>
        <w:tabs>
          <w:tab w:val="num" w:pos="2880"/>
        </w:tabs>
        <w:ind w:left="2880" w:hanging="360"/>
      </w:pPr>
    </w:lvl>
    <w:lvl w:ilvl="4" w:tplc="388CD2AC" w:tentative="1">
      <w:start w:val="1"/>
      <w:numFmt w:val="decimal"/>
      <w:lvlText w:val="%5."/>
      <w:lvlJc w:val="left"/>
      <w:pPr>
        <w:tabs>
          <w:tab w:val="num" w:pos="3600"/>
        </w:tabs>
        <w:ind w:left="3600" w:hanging="360"/>
      </w:pPr>
    </w:lvl>
    <w:lvl w:ilvl="5" w:tplc="B9628EE4" w:tentative="1">
      <w:start w:val="1"/>
      <w:numFmt w:val="decimal"/>
      <w:lvlText w:val="%6."/>
      <w:lvlJc w:val="left"/>
      <w:pPr>
        <w:tabs>
          <w:tab w:val="num" w:pos="4320"/>
        </w:tabs>
        <w:ind w:left="4320" w:hanging="360"/>
      </w:pPr>
    </w:lvl>
    <w:lvl w:ilvl="6" w:tplc="4B3CA9AC" w:tentative="1">
      <w:start w:val="1"/>
      <w:numFmt w:val="decimal"/>
      <w:lvlText w:val="%7."/>
      <w:lvlJc w:val="left"/>
      <w:pPr>
        <w:tabs>
          <w:tab w:val="num" w:pos="5040"/>
        </w:tabs>
        <w:ind w:left="5040" w:hanging="360"/>
      </w:pPr>
    </w:lvl>
    <w:lvl w:ilvl="7" w:tplc="9E34B73C" w:tentative="1">
      <w:start w:val="1"/>
      <w:numFmt w:val="decimal"/>
      <w:lvlText w:val="%8."/>
      <w:lvlJc w:val="left"/>
      <w:pPr>
        <w:tabs>
          <w:tab w:val="num" w:pos="5760"/>
        </w:tabs>
        <w:ind w:left="5760" w:hanging="360"/>
      </w:pPr>
    </w:lvl>
    <w:lvl w:ilvl="8" w:tplc="09D0C306" w:tentative="1">
      <w:start w:val="1"/>
      <w:numFmt w:val="decimal"/>
      <w:lvlText w:val="%9."/>
      <w:lvlJc w:val="left"/>
      <w:pPr>
        <w:tabs>
          <w:tab w:val="num" w:pos="6480"/>
        </w:tabs>
        <w:ind w:left="6480" w:hanging="360"/>
      </w:pPr>
    </w:lvl>
  </w:abstractNum>
  <w:abstractNum w:abstractNumId="9" w15:restartNumberingAfterBreak="0">
    <w:nsid w:val="41B50A2F"/>
    <w:multiLevelType w:val="hybridMultilevel"/>
    <w:tmpl w:val="E1AAFC4A"/>
    <w:lvl w:ilvl="0" w:tplc="58A41D3C">
      <w:start w:val="1"/>
      <w:numFmt w:val="bullet"/>
      <w:lvlText w:val="•"/>
      <w:lvlJc w:val="left"/>
      <w:pPr>
        <w:ind w:left="7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D326E8E6">
      <w:start w:val="1"/>
      <w:numFmt w:val="bullet"/>
      <w:lvlText w:val="o"/>
      <w:lvlJc w:val="left"/>
      <w:pPr>
        <w:ind w:left="14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6EC4D038">
      <w:start w:val="1"/>
      <w:numFmt w:val="bullet"/>
      <w:lvlText w:val="▪"/>
      <w:lvlJc w:val="left"/>
      <w:pPr>
        <w:ind w:left="21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7B9EF4DA">
      <w:start w:val="1"/>
      <w:numFmt w:val="bullet"/>
      <w:lvlText w:val="•"/>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F34C6D58">
      <w:start w:val="1"/>
      <w:numFmt w:val="bullet"/>
      <w:lvlText w:val="o"/>
      <w:lvlJc w:val="left"/>
      <w:pPr>
        <w:ind w:left="36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6394915E">
      <w:start w:val="1"/>
      <w:numFmt w:val="bullet"/>
      <w:lvlText w:val="▪"/>
      <w:lvlJc w:val="left"/>
      <w:pPr>
        <w:ind w:left="43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42AC203A">
      <w:start w:val="1"/>
      <w:numFmt w:val="bullet"/>
      <w:lvlText w:val="•"/>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D5941E8C">
      <w:start w:val="1"/>
      <w:numFmt w:val="bullet"/>
      <w:lvlText w:val="o"/>
      <w:lvlJc w:val="left"/>
      <w:pPr>
        <w:ind w:left="57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3DD0BD9C">
      <w:start w:val="1"/>
      <w:numFmt w:val="bullet"/>
      <w:lvlText w:val="▪"/>
      <w:lvlJc w:val="left"/>
      <w:pPr>
        <w:ind w:left="64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10" w15:restartNumberingAfterBreak="0">
    <w:nsid w:val="45771E3F"/>
    <w:multiLevelType w:val="hybridMultilevel"/>
    <w:tmpl w:val="22E2BFEA"/>
    <w:lvl w:ilvl="0" w:tplc="ED080BE4">
      <w:start w:val="1"/>
      <w:numFmt w:val="bullet"/>
      <w:lvlText w:val="•"/>
      <w:lvlJc w:val="left"/>
      <w:pPr>
        <w:ind w:left="7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90A803C2">
      <w:start w:val="1"/>
      <w:numFmt w:val="bullet"/>
      <w:lvlText w:val="o"/>
      <w:lvlJc w:val="left"/>
      <w:pPr>
        <w:ind w:left="14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7402F40A">
      <w:start w:val="1"/>
      <w:numFmt w:val="bullet"/>
      <w:lvlText w:val="▪"/>
      <w:lvlJc w:val="left"/>
      <w:pPr>
        <w:ind w:left="21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D82A7D72">
      <w:start w:val="1"/>
      <w:numFmt w:val="bullet"/>
      <w:lvlText w:val="•"/>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266C8B66">
      <w:start w:val="1"/>
      <w:numFmt w:val="bullet"/>
      <w:lvlText w:val="o"/>
      <w:lvlJc w:val="left"/>
      <w:pPr>
        <w:ind w:left="36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2DBAA816">
      <w:start w:val="1"/>
      <w:numFmt w:val="bullet"/>
      <w:lvlText w:val="▪"/>
      <w:lvlJc w:val="left"/>
      <w:pPr>
        <w:ind w:left="43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FC12C7D0">
      <w:start w:val="1"/>
      <w:numFmt w:val="bullet"/>
      <w:lvlText w:val="•"/>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2EC82722">
      <w:start w:val="1"/>
      <w:numFmt w:val="bullet"/>
      <w:lvlText w:val="o"/>
      <w:lvlJc w:val="left"/>
      <w:pPr>
        <w:ind w:left="57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ACACC78E">
      <w:start w:val="1"/>
      <w:numFmt w:val="bullet"/>
      <w:lvlText w:val="▪"/>
      <w:lvlJc w:val="left"/>
      <w:pPr>
        <w:ind w:left="64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11" w15:restartNumberingAfterBreak="0">
    <w:nsid w:val="4A7C4D5D"/>
    <w:multiLevelType w:val="hybridMultilevel"/>
    <w:tmpl w:val="6620447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2" w15:restartNumberingAfterBreak="0">
    <w:nsid w:val="5CF4356A"/>
    <w:multiLevelType w:val="hybridMultilevel"/>
    <w:tmpl w:val="CCF45CFC"/>
    <w:lvl w:ilvl="0" w:tplc="ABFA192E">
      <w:start w:val="1"/>
      <w:numFmt w:val="bullet"/>
      <w:lvlText w:val="•"/>
      <w:lvlJc w:val="left"/>
      <w:pPr>
        <w:ind w:left="7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404E8642">
      <w:start w:val="1"/>
      <w:numFmt w:val="bullet"/>
      <w:lvlText w:val="o"/>
      <w:lvlJc w:val="left"/>
      <w:pPr>
        <w:ind w:left="14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3208E164">
      <w:start w:val="1"/>
      <w:numFmt w:val="bullet"/>
      <w:lvlText w:val="▪"/>
      <w:lvlJc w:val="left"/>
      <w:pPr>
        <w:ind w:left="21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47BC5AB0">
      <w:start w:val="1"/>
      <w:numFmt w:val="bullet"/>
      <w:lvlText w:val="•"/>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7B60B08C">
      <w:start w:val="1"/>
      <w:numFmt w:val="bullet"/>
      <w:lvlText w:val="o"/>
      <w:lvlJc w:val="left"/>
      <w:pPr>
        <w:ind w:left="36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63B8060C">
      <w:start w:val="1"/>
      <w:numFmt w:val="bullet"/>
      <w:lvlText w:val="▪"/>
      <w:lvlJc w:val="left"/>
      <w:pPr>
        <w:ind w:left="43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46022C10">
      <w:start w:val="1"/>
      <w:numFmt w:val="bullet"/>
      <w:lvlText w:val="•"/>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C6BA48F4">
      <w:start w:val="1"/>
      <w:numFmt w:val="bullet"/>
      <w:lvlText w:val="o"/>
      <w:lvlJc w:val="left"/>
      <w:pPr>
        <w:ind w:left="57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330CB58E">
      <w:start w:val="1"/>
      <w:numFmt w:val="bullet"/>
      <w:lvlText w:val="▪"/>
      <w:lvlJc w:val="left"/>
      <w:pPr>
        <w:ind w:left="64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abstractNum w:abstractNumId="13" w15:restartNumberingAfterBreak="0">
    <w:nsid w:val="5D890F26"/>
    <w:multiLevelType w:val="hybridMultilevel"/>
    <w:tmpl w:val="D41E30DC"/>
    <w:lvl w:ilvl="0" w:tplc="04090001">
      <w:start w:val="1"/>
      <w:numFmt w:val="bullet"/>
      <w:lvlText w:val=""/>
      <w:lvlJc w:val="left"/>
      <w:pPr>
        <w:ind w:left="705" w:hanging="360"/>
      </w:pPr>
      <w:rPr>
        <w:rFonts w:ascii="Symbol" w:hAnsi="Symbol" w:hint="default"/>
      </w:rPr>
    </w:lvl>
    <w:lvl w:ilvl="1" w:tplc="04090003" w:tentative="1">
      <w:start w:val="1"/>
      <w:numFmt w:val="bullet"/>
      <w:lvlText w:val="o"/>
      <w:lvlJc w:val="left"/>
      <w:pPr>
        <w:ind w:left="1425" w:hanging="360"/>
      </w:pPr>
      <w:rPr>
        <w:rFonts w:ascii="Courier New" w:hAnsi="Courier New" w:cs="Courier New" w:hint="default"/>
      </w:rPr>
    </w:lvl>
    <w:lvl w:ilvl="2" w:tplc="04090005" w:tentative="1">
      <w:start w:val="1"/>
      <w:numFmt w:val="bullet"/>
      <w:lvlText w:val=""/>
      <w:lvlJc w:val="left"/>
      <w:pPr>
        <w:ind w:left="2145" w:hanging="360"/>
      </w:pPr>
      <w:rPr>
        <w:rFonts w:ascii="Wingdings" w:hAnsi="Wingdings" w:hint="default"/>
      </w:rPr>
    </w:lvl>
    <w:lvl w:ilvl="3" w:tplc="04090001" w:tentative="1">
      <w:start w:val="1"/>
      <w:numFmt w:val="bullet"/>
      <w:lvlText w:val=""/>
      <w:lvlJc w:val="left"/>
      <w:pPr>
        <w:ind w:left="2865" w:hanging="360"/>
      </w:pPr>
      <w:rPr>
        <w:rFonts w:ascii="Symbol" w:hAnsi="Symbol" w:hint="default"/>
      </w:rPr>
    </w:lvl>
    <w:lvl w:ilvl="4" w:tplc="04090003" w:tentative="1">
      <w:start w:val="1"/>
      <w:numFmt w:val="bullet"/>
      <w:lvlText w:val="o"/>
      <w:lvlJc w:val="left"/>
      <w:pPr>
        <w:ind w:left="3585" w:hanging="360"/>
      </w:pPr>
      <w:rPr>
        <w:rFonts w:ascii="Courier New" w:hAnsi="Courier New" w:cs="Courier New" w:hint="default"/>
      </w:rPr>
    </w:lvl>
    <w:lvl w:ilvl="5" w:tplc="04090005" w:tentative="1">
      <w:start w:val="1"/>
      <w:numFmt w:val="bullet"/>
      <w:lvlText w:val=""/>
      <w:lvlJc w:val="left"/>
      <w:pPr>
        <w:ind w:left="4305" w:hanging="360"/>
      </w:pPr>
      <w:rPr>
        <w:rFonts w:ascii="Wingdings" w:hAnsi="Wingdings" w:hint="default"/>
      </w:rPr>
    </w:lvl>
    <w:lvl w:ilvl="6" w:tplc="04090001" w:tentative="1">
      <w:start w:val="1"/>
      <w:numFmt w:val="bullet"/>
      <w:lvlText w:val=""/>
      <w:lvlJc w:val="left"/>
      <w:pPr>
        <w:ind w:left="5025" w:hanging="360"/>
      </w:pPr>
      <w:rPr>
        <w:rFonts w:ascii="Symbol" w:hAnsi="Symbol" w:hint="default"/>
      </w:rPr>
    </w:lvl>
    <w:lvl w:ilvl="7" w:tplc="04090003" w:tentative="1">
      <w:start w:val="1"/>
      <w:numFmt w:val="bullet"/>
      <w:lvlText w:val="o"/>
      <w:lvlJc w:val="left"/>
      <w:pPr>
        <w:ind w:left="5745" w:hanging="360"/>
      </w:pPr>
      <w:rPr>
        <w:rFonts w:ascii="Courier New" w:hAnsi="Courier New" w:cs="Courier New" w:hint="default"/>
      </w:rPr>
    </w:lvl>
    <w:lvl w:ilvl="8" w:tplc="04090005" w:tentative="1">
      <w:start w:val="1"/>
      <w:numFmt w:val="bullet"/>
      <w:lvlText w:val=""/>
      <w:lvlJc w:val="left"/>
      <w:pPr>
        <w:ind w:left="6465" w:hanging="360"/>
      </w:pPr>
      <w:rPr>
        <w:rFonts w:ascii="Wingdings" w:hAnsi="Wingdings" w:hint="default"/>
      </w:rPr>
    </w:lvl>
  </w:abstractNum>
  <w:abstractNum w:abstractNumId="14" w15:restartNumberingAfterBreak="0">
    <w:nsid w:val="616F1DA7"/>
    <w:multiLevelType w:val="hybridMultilevel"/>
    <w:tmpl w:val="84F8A708"/>
    <w:lvl w:ilvl="0" w:tplc="80DABC46">
      <w:start w:val="1"/>
      <w:numFmt w:val="bullet"/>
      <w:lvlText w:val="•"/>
      <w:lvlJc w:val="left"/>
      <w:pPr>
        <w:tabs>
          <w:tab w:val="num" w:pos="720"/>
        </w:tabs>
        <w:ind w:left="720" w:hanging="360"/>
      </w:pPr>
      <w:rPr>
        <w:rFonts w:ascii="Arial" w:hAnsi="Arial" w:hint="default"/>
      </w:rPr>
    </w:lvl>
    <w:lvl w:ilvl="1" w:tplc="68FA9D38" w:tentative="1">
      <w:start w:val="1"/>
      <w:numFmt w:val="bullet"/>
      <w:lvlText w:val="•"/>
      <w:lvlJc w:val="left"/>
      <w:pPr>
        <w:tabs>
          <w:tab w:val="num" w:pos="1440"/>
        </w:tabs>
        <w:ind w:left="1440" w:hanging="360"/>
      </w:pPr>
      <w:rPr>
        <w:rFonts w:ascii="Arial" w:hAnsi="Arial" w:hint="default"/>
      </w:rPr>
    </w:lvl>
    <w:lvl w:ilvl="2" w:tplc="F5B82FD6" w:tentative="1">
      <w:start w:val="1"/>
      <w:numFmt w:val="bullet"/>
      <w:lvlText w:val="•"/>
      <w:lvlJc w:val="left"/>
      <w:pPr>
        <w:tabs>
          <w:tab w:val="num" w:pos="2160"/>
        </w:tabs>
        <w:ind w:left="2160" w:hanging="360"/>
      </w:pPr>
      <w:rPr>
        <w:rFonts w:ascii="Arial" w:hAnsi="Arial" w:hint="default"/>
      </w:rPr>
    </w:lvl>
    <w:lvl w:ilvl="3" w:tplc="938A90CC" w:tentative="1">
      <w:start w:val="1"/>
      <w:numFmt w:val="bullet"/>
      <w:lvlText w:val="•"/>
      <w:lvlJc w:val="left"/>
      <w:pPr>
        <w:tabs>
          <w:tab w:val="num" w:pos="2880"/>
        </w:tabs>
        <w:ind w:left="2880" w:hanging="360"/>
      </w:pPr>
      <w:rPr>
        <w:rFonts w:ascii="Arial" w:hAnsi="Arial" w:hint="default"/>
      </w:rPr>
    </w:lvl>
    <w:lvl w:ilvl="4" w:tplc="64EC215C" w:tentative="1">
      <w:start w:val="1"/>
      <w:numFmt w:val="bullet"/>
      <w:lvlText w:val="•"/>
      <w:lvlJc w:val="left"/>
      <w:pPr>
        <w:tabs>
          <w:tab w:val="num" w:pos="3600"/>
        </w:tabs>
        <w:ind w:left="3600" w:hanging="360"/>
      </w:pPr>
      <w:rPr>
        <w:rFonts w:ascii="Arial" w:hAnsi="Arial" w:hint="default"/>
      </w:rPr>
    </w:lvl>
    <w:lvl w:ilvl="5" w:tplc="4AD43AEC" w:tentative="1">
      <w:start w:val="1"/>
      <w:numFmt w:val="bullet"/>
      <w:lvlText w:val="•"/>
      <w:lvlJc w:val="left"/>
      <w:pPr>
        <w:tabs>
          <w:tab w:val="num" w:pos="4320"/>
        </w:tabs>
        <w:ind w:left="4320" w:hanging="360"/>
      </w:pPr>
      <w:rPr>
        <w:rFonts w:ascii="Arial" w:hAnsi="Arial" w:hint="default"/>
      </w:rPr>
    </w:lvl>
    <w:lvl w:ilvl="6" w:tplc="E728A550" w:tentative="1">
      <w:start w:val="1"/>
      <w:numFmt w:val="bullet"/>
      <w:lvlText w:val="•"/>
      <w:lvlJc w:val="left"/>
      <w:pPr>
        <w:tabs>
          <w:tab w:val="num" w:pos="5040"/>
        </w:tabs>
        <w:ind w:left="5040" w:hanging="360"/>
      </w:pPr>
      <w:rPr>
        <w:rFonts w:ascii="Arial" w:hAnsi="Arial" w:hint="default"/>
      </w:rPr>
    </w:lvl>
    <w:lvl w:ilvl="7" w:tplc="88909044" w:tentative="1">
      <w:start w:val="1"/>
      <w:numFmt w:val="bullet"/>
      <w:lvlText w:val="•"/>
      <w:lvlJc w:val="left"/>
      <w:pPr>
        <w:tabs>
          <w:tab w:val="num" w:pos="5760"/>
        </w:tabs>
        <w:ind w:left="5760" w:hanging="360"/>
      </w:pPr>
      <w:rPr>
        <w:rFonts w:ascii="Arial" w:hAnsi="Arial" w:hint="default"/>
      </w:rPr>
    </w:lvl>
    <w:lvl w:ilvl="8" w:tplc="159C48EA" w:tentative="1">
      <w:start w:val="1"/>
      <w:numFmt w:val="bullet"/>
      <w:lvlText w:val="•"/>
      <w:lvlJc w:val="left"/>
      <w:pPr>
        <w:tabs>
          <w:tab w:val="num" w:pos="6480"/>
        </w:tabs>
        <w:ind w:left="6480" w:hanging="360"/>
      </w:pPr>
      <w:rPr>
        <w:rFonts w:ascii="Arial" w:hAnsi="Arial" w:hint="default"/>
      </w:rPr>
    </w:lvl>
  </w:abstractNum>
  <w:abstractNum w:abstractNumId="15" w15:restartNumberingAfterBreak="0">
    <w:nsid w:val="7C896C9E"/>
    <w:multiLevelType w:val="hybridMultilevel"/>
    <w:tmpl w:val="89481060"/>
    <w:lvl w:ilvl="0" w:tplc="20000001">
      <w:start w:val="1"/>
      <w:numFmt w:val="bullet"/>
      <w:lvlText w:val=""/>
      <w:lvlJc w:val="left"/>
      <w:pPr>
        <w:ind w:left="720" w:hanging="360"/>
      </w:pPr>
      <w:rPr>
        <w:rFonts w:ascii="Symbol" w:hAnsi="Symbol" w:hint="default"/>
      </w:rPr>
    </w:lvl>
    <w:lvl w:ilvl="1" w:tplc="20000003" w:tentative="1">
      <w:start w:val="1"/>
      <w:numFmt w:val="bullet"/>
      <w:lvlText w:val="o"/>
      <w:lvlJc w:val="left"/>
      <w:pPr>
        <w:ind w:left="1440" w:hanging="360"/>
      </w:pPr>
      <w:rPr>
        <w:rFonts w:ascii="Courier New" w:hAnsi="Courier New" w:cs="Courier New" w:hint="default"/>
      </w:rPr>
    </w:lvl>
    <w:lvl w:ilvl="2" w:tplc="20000005" w:tentative="1">
      <w:start w:val="1"/>
      <w:numFmt w:val="bullet"/>
      <w:lvlText w:val=""/>
      <w:lvlJc w:val="left"/>
      <w:pPr>
        <w:ind w:left="2160" w:hanging="360"/>
      </w:pPr>
      <w:rPr>
        <w:rFonts w:ascii="Wingdings" w:hAnsi="Wingdings" w:hint="default"/>
      </w:rPr>
    </w:lvl>
    <w:lvl w:ilvl="3" w:tplc="20000001" w:tentative="1">
      <w:start w:val="1"/>
      <w:numFmt w:val="bullet"/>
      <w:lvlText w:val=""/>
      <w:lvlJc w:val="left"/>
      <w:pPr>
        <w:ind w:left="2880" w:hanging="360"/>
      </w:pPr>
      <w:rPr>
        <w:rFonts w:ascii="Symbol" w:hAnsi="Symbol" w:hint="default"/>
      </w:rPr>
    </w:lvl>
    <w:lvl w:ilvl="4" w:tplc="20000003" w:tentative="1">
      <w:start w:val="1"/>
      <w:numFmt w:val="bullet"/>
      <w:lvlText w:val="o"/>
      <w:lvlJc w:val="left"/>
      <w:pPr>
        <w:ind w:left="3600" w:hanging="360"/>
      </w:pPr>
      <w:rPr>
        <w:rFonts w:ascii="Courier New" w:hAnsi="Courier New" w:cs="Courier New" w:hint="default"/>
      </w:rPr>
    </w:lvl>
    <w:lvl w:ilvl="5" w:tplc="20000005" w:tentative="1">
      <w:start w:val="1"/>
      <w:numFmt w:val="bullet"/>
      <w:lvlText w:val=""/>
      <w:lvlJc w:val="left"/>
      <w:pPr>
        <w:ind w:left="4320" w:hanging="360"/>
      </w:pPr>
      <w:rPr>
        <w:rFonts w:ascii="Wingdings" w:hAnsi="Wingdings" w:hint="default"/>
      </w:rPr>
    </w:lvl>
    <w:lvl w:ilvl="6" w:tplc="20000001" w:tentative="1">
      <w:start w:val="1"/>
      <w:numFmt w:val="bullet"/>
      <w:lvlText w:val=""/>
      <w:lvlJc w:val="left"/>
      <w:pPr>
        <w:ind w:left="5040" w:hanging="360"/>
      </w:pPr>
      <w:rPr>
        <w:rFonts w:ascii="Symbol" w:hAnsi="Symbol" w:hint="default"/>
      </w:rPr>
    </w:lvl>
    <w:lvl w:ilvl="7" w:tplc="20000003" w:tentative="1">
      <w:start w:val="1"/>
      <w:numFmt w:val="bullet"/>
      <w:lvlText w:val="o"/>
      <w:lvlJc w:val="left"/>
      <w:pPr>
        <w:ind w:left="5760" w:hanging="360"/>
      </w:pPr>
      <w:rPr>
        <w:rFonts w:ascii="Courier New" w:hAnsi="Courier New" w:cs="Courier New" w:hint="default"/>
      </w:rPr>
    </w:lvl>
    <w:lvl w:ilvl="8" w:tplc="20000005" w:tentative="1">
      <w:start w:val="1"/>
      <w:numFmt w:val="bullet"/>
      <w:lvlText w:val=""/>
      <w:lvlJc w:val="left"/>
      <w:pPr>
        <w:ind w:left="6480" w:hanging="360"/>
      </w:pPr>
      <w:rPr>
        <w:rFonts w:ascii="Wingdings" w:hAnsi="Wingdings" w:hint="default"/>
      </w:rPr>
    </w:lvl>
  </w:abstractNum>
  <w:abstractNum w:abstractNumId="16" w15:restartNumberingAfterBreak="0">
    <w:nsid w:val="7D3D5C4F"/>
    <w:multiLevelType w:val="hybridMultilevel"/>
    <w:tmpl w:val="34C84564"/>
    <w:lvl w:ilvl="0" w:tplc="733053F6">
      <w:start w:val="1"/>
      <w:numFmt w:val="bullet"/>
      <w:lvlText w:val="•"/>
      <w:lvlJc w:val="left"/>
      <w:pPr>
        <w:ind w:left="72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1" w:tplc="8812AE94">
      <w:start w:val="1"/>
      <w:numFmt w:val="bullet"/>
      <w:lvlText w:val="o"/>
      <w:lvlJc w:val="left"/>
      <w:pPr>
        <w:ind w:left="144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2" w:tplc="F5020F70">
      <w:start w:val="1"/>
      <w:numFmt w:val="bullet"/>
      <w:lvlText w:val="▪"/>
      <w:lvlJc w:val="left"/>
      <w:pPr>
        <w:ind w:left="21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3" w:tplc="AC2807FA">
      <w:start w:val="1"/>
      <w:numFmt w:val="bullet"/>
      <w:lvlText w:val="•"/>
      <w:lvlJc w:val="left"/>
      <w:pPr>
        <w:ind w:left="288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4" w:tplc="4A1A3358">
      <w:start w:val="1"/>
      <w:numFmt w:val="bullet"/>
      <w:lvlText w:val="o"/>
      <w:lvlJc w:val="left"/>
      <w:pPr>
        <w:ind w:left="360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5" w:tplc="0122EB54">
      <w:start w:val="1"/>
      <w:numFmt w:val="bullet"/>
      <w:lvlText w:val="▪"/>
      <w:lvlJc w:val="left"/>
      <w:pPr>
        <w:ind w:left="432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6" w:tplc="B73ACA76">
      <w:start w:val="1"/>
      <w:numFmt w:val="bullet"/>
      <w:lvlText w:val="•"/>
      <w:lvlJc w:val="left"/>
      <w:pPr>
        <w:ind w:left="5040"/>
      </w:pPr>
      <w:rPr>
        <w:rFonts w:ascii="Arial" w:eastAsia="Arial" w:hAnsi="Arial" w:cs="Arial"/>
        <w:b w:val="0"/>
        <w:i w:val="0"/>
        <w:strike w:val="0"/>
        <w:dstrike w:val="0"/>
        <w:color w:val="000000"/>
        <w:sz w:val="21"/>
        <w:szCs w:val="21"/>
        <w:u w:val="none" w:color="000000"/>
        <w:bdr w:val="none" w:sz="0" w:space="0" w:color="auto"/>
        <w:shd w:val="clear" w:color="auto" w:fill="auto"/>
        <w:vertAlign w:val="baseline"/>
      </w:rPr>
    </w:lvl>
    <w:lvl w:ilvl="7" w:tplc="BC049B88">
      <w:start w:val="1"/>
      <w:numFmt w:val="bullet"/>
      <w:lvlText w:val="o"/>
      <w:lvlJc w:val="left"/>
      <w:pPr>
        <w:ind w:left="576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lvl w:ilvl="8" w:tplc="595A67B2">
      <w:start w:val="1"/>
      <w:numFmt w:val="bullet"/>
      <w:lvlText w:val="▪"/>
      <w:lvlJc w:val="left"/>
      <w:pPr>
        <w:ind w:left="6480"/>
      </w:pPr>
      <w:rPr>
        <w:rFonts w:ascii="Segoe UI Symbol" w:eastAsia="Segoe UI Symbol" w:hAnsi="Segoe UI Symbol" w:cs="Segoe UI Symbol"/>
        <w:b w:val="0"/>
        <w:i w:val="0"/>
        <w:strike w:val="0"/>
        <w:dstrike w:val="0"/>
        <w:color w:val="000000"/>
        <w:sz w:val="21"/>
        <w:szCs w:val="21"/>
        <w:u w:val="none" w:color="000000"/>
        <w:bdr w:val="none" w:sz="0" w:space="0" w:color="auto"/>
        <w:shd w:val="clear" w:color="auto" w:fill="auto"/>
        <w:vertAlign w:val="baseline"/>
      </w:rPr>
    </w:lvl>
  </w:abstractNum>
  <w:num w:numId="1">
    <w:abstractNumId w:val="6"/>
  </w:num>
  <w:num w:numId="2">
    <w:abstractNumId w:val="4"/>
  </w:num>
  <w:num w:numId="3">
    <w:abstractNumId w:val="16"/>
  </w:num>
  <w:num w:numId="4">
    <w:abstractNumId w:val="9"/>
  </w:num>
  <w:num w:numId="5">
    <w:abstractNumId w:val="12"/>
  </w:num>
  <w:num w:numId="6">
    <w:abstractNumId w:val="10"/>
  </w:num>
  <w:num w:numId="7">
    <w:abstractNumId w:val="1"/>
  </w:num>
  <w:num w:numId="8">
    <w:abstractNumId w:val="0"/>
  </w:num>
  <w:num w:numId="9">
    <w:abstractNumId w:val="7"/>
  </w:num>
  <w:num w:numId="10">
    <w:abstractNumId w:val="14"/>
  </w:num>
  <w:num w:numId="11">
    <w:abstractNumId w:val="5"/>
  </w:num>
  <w:num w:numId="12">
    <w:abstractNumId w:val="15"/>
  </w:num>
  <w:num w:numId="13">
    <w:abstractNumId w:val="11"/>
  </w:num>
  <w:num w:numId="14">
    <w:abstractNumId w:val="8"/>
  </w:num>
  <w:num w:numId="15">
    <w:abstractNumId w:val="2"/>
  </w:num>
  <w:num w:numId="16">
    <w:abstractNumId w:val="3"/>
  </w:num>
  <w:num w:numId="17">
    <w:abstractNumId w:val="1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Itzik Ashkenazi">
    <w15:presenceInfo w15:providerId="AD" w15:userId="S-1-5-21-1390067357-606747145-725345543-41276"/>
  </w15:person>
  <w15:person w15:author="May Elbaz">
    <w15:presenceInfo w15:providerId="Windows Live" w15:userId="c5254dd1c1bc741c"/>
  </w15:person>
  <w15:person w15:author="Adi Sharon">
    <w15:presenceInfo w15:providerId="Windows Live" w15:userId="b8b6ede4de1fcbf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F2109"/>
    <w:rsid w:val="00003AA3"/>
    <w:rsid w:val="0002562E"/>
    <w:rsid w:val="00062460"/>
    <w:rsid w:val="000A6148"/>
    <w:rsid w:val="000E0564"/>
    <w:rsid w:val="001002D7"/>
    <w:rsid w:val="00111EE9"/>
    <w:rsid w:val="001658B4"/>
    <w:rsid w:val="00170498"/>
    <w:rsid w:val="00185013"/>
    <w:rsid w:val="001872A6"/>
    <w:rsid w:val="001A102D"/>
    <w:rsid w:val="001D6259"/>
    <w:rsid w:val="0022091C"/>
    <w:rsid w:val="002A1704"/>
    <w:rsid w:val="002B76C7"/>
    <w:rsid w:val="002E3538"/>
    <w:rsid w:val="00305131"/>
    <w:rsid w:val="00312B1A"/>
    <w:rsid w:val="0033107B"/>
    <w:rsid w:val="003A335F"/>
    <w:rsid w:val="003E1F05"/>
    <w:rsid w:val="003E47C4"/>
    <w:rsid w:val="00407DF7"/>
    <w:rsid w:val="00410537"/>
    <w:rsid w:val="00436D55"/>
    <w:rsid w:val="0048620F"/>
    <w:rsid w:val="004D1B44"/>
    <w:rsid w:val="004F2109"/>
    <w:rsid w:val="00501627"/>
    <w:rsid w:val="00517646"/>
    <w:rsid w:val="005B0682"/>
    <w:rsid w:val="005B2BB2"/>
    <w:rsid w:val="005C27ED"/>
    <w:rsid w:val="005E4203"/>
    <w:rsid w:val="00673759"/>
    <w:rsid w:val="006D5DF1"/>
    <w:rsid w:val="006E4E12"/>
    <w:rsid w:val="00745FBA"/>
    <w:rsid w:val="008306C3"/>
    <w:rsid w:val="00887C9A"/>
    <w:rsid w:val="00917571"/>
    <w:rsid w:val="00956C00"/>
    <w:rsid w:val="009B032B"/>
    <w:rsid w:val="00A02EAA"/>
    <w:rsid w:val="00A20D52"/>
    <w:rsid w:val="00A538DB"/>
    <w:rsid w:val="00A821B0"/>
    <w:rsid w:val="00AC5EF4"/>
    <w:rsid w:val="00B20A1F"/>
    <w:rsid w:val="00B70421"/>
    <w:rsid w:val="00B82940"/>
    <w:rsid w:val="00B93880"/>
    <w:rsid w:val="00BB1914"/>
    <w:rsid w:val="00C031A2"/>
    <w:rsid w:val="00C56D32"/>
    <w:rsid w:val="00C83A89"/>
    <w:rsid w:val="00C877E6"/>
    <w:rsid w:val="00CA64EB"/>
    <w:rsid w:val="00CD61F9"/>
    <w:rsid w:val="00CE06D2"/>
    <w:rsid w:val="00CE4C3B"/>
    <w:rsid w:val="00D14D9E"/>
    <w:rsid w:val="00D15609"/>
    <w:rsid w:val="00D85ABD"/>
    <w:rsid w:val="00DE7BD0"/>
    <w:rsid w:val="00E67E03"/>
    <w:rsid w:val="00E7191A"/>
    <w:rsid w:val="00E76AC4"/>
    <w:rsid w:val="00E81350"/>
    <w:rsid w:val="00EB7A31"/>
    <w:rsid w:val="00EC1327"/>
    <w:rsid w:val="00ED2177"/>
    <w:rsid w:val="00EE4C1B"/>
    <w:rsid w:val="00FA33C9"/>
    <w:rsid w:val="00FE7624"/>
    <w:rsid w:val="00FF64E0"/>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7726E3C"/>
  <w15:docId w15:val="{6A658B67-B876-4EB4-A7E0-763928C302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167" w:line="268" w:lineRule="auto"/>
      <w:ind w:left="2170" w:hanging="10"/>
    </w:pPr>
    <w:rPr>
      <w:rFonts w:ascii="Calibri" w:eastAsia="Calibri" w:hAnsi="Calibri" w:cs="Calibri"/>
      <w:color w:val="000000"/>
      <w:sz w:val="21"/>
    </w:rPr>
  </w:style>
  <w:style w:type="paragraph" w:styleId="Heading1">
    <w:name w:val="heading 1"/>
    <w:next w:val="Normal"/>
    <w:link w:val="Heading1Char"/>
    <w:uiPriority w:val="9"/>
    <w:qFormat/>
    <w:pPr>
      <w:keepNext/>
      <w:keepLines/>
      <w:spacing w:after="0"/>
      <w:ind w:left="10" w:hanging="10"/>
      <w:outlineLvl w:val="0"/>
    </w:pPr>
    <w:rPr>
      <w:rFonts w:ascii="Calibri" w:eastAsia="Calibri" w:hAnsi="Calibri" w:cs="Calibri"/>
      <w:color w:val="262626"/>
      <w:sz w:val="40"/>
    </w:rPr>
  </w:style>
  <w:style w:type="paragraph" w:styleId="Heading2">
    <w:name w:val="heading 2"/>
    <w:next w:val="Normal"/>
    <w:link w:val="Heading2Char"/>
    <w:uiPriority w:val="9"/>
    <w:unhideWhenUsed/>
    <w:qFormat/>
    <w:pPr>
      <w:keepNext/>
      <w:keepLines/>
      <w:spacing w:after="0" w:line="265" w:lineRule="auto"/>
      <w:ind w:left="10" w:hanging="10"/>
      <w:outlineLvl w:val="1"/>
    </w:pPr>
    <w:rPr>
      <w:rFonts w:ascii="Calibri" w:eastAsia="Calibri" w:hAnsi="Calibri" w:cs="Calibri"/>
      <w:color w:val="ED7D31"/>
      <w:sz w:val="36"/>
    </w:rPr>
  </w:style>
  <w:style w:type="paragraph" w:styleId="Heading3">
    <w:name w:val="heading 3"/>
    <w:next w:val="Normal"/>
    <w:link w:val="Heading3Char"/>
    <w:uiPriority w:val="9"/>
    <w:unhideWhenUsed/>
    <w:qFormat/>
    <w:pPr>
      <w:keepNext/>
      <w:keepLines/>
      <w:spacing w:after="0"/>
      <w:ind w:left="10" w:right="49" w:hanging="10"/>
      <w:outlineLvl w:val="2"/>
    </w:pPr>
    <w:rPr>
      <w:rFonts w:ascii="Calibri" w:eastAsia="Calibri" w:hAnsi="Calibri" w:cs="Calibri"/>
      <w:color w:val="C45911"/>
      <w:sz w:val="32"/>
    </w:rPr>
  </w:style>
  <w:style w:type="paragraph" w:styleId="Heading4">
    <w:name w:val="heading 4"/>
    <w:next w:val="Normal"/>
    <w:link w:val="Heading4Char"/>
    <w:uiPriority w:val="9"/>
    <w:unhideWhenUsed/>
    <w:qFormat/>
    <w:pPr>
      <w:keepNext/>
      <w:keepLines/>
      <w:spacing w:after="0"/>
      <w:ind w:left="10" w:right="49" w:hanging="10"/>
      <w:outlineLvl w:val="3"/>
    </w:pPr>
    <w:rPr>
      <w:rFonts w:ascii="Calibri" w:eastAsia="Calibri" w:hAnsi="Calibri" w:cs="Calibri"/>
      <w:color w:val="C45911"/>
      <w:sz w:val="32"/>
    </w:rPr>
  </w:style>
  <w:style w:type="paragraph" w:styleId="Heading5">
    <w:name w:val="heading 5"/>
    <w:next w:val="Normal"/>
    <w:link w:val="Heading5Char"/>
    <w:uiPriority w:val="9"/>
    <w:unhideWhenUsed/>
    <w:qFormat/>
    <w:pPr>
      <w:keepNext/>
      <w:keepLines/>
      <w:spacing w:after="0"/>
      <w:ind w:left="10" w:hanging="10"/>
      <w:outlineLvl w:val="4"/>
    </w:pPr>
    <w:rPr>
      <w:rFonts w:ascii="Calibri" w:eastAsia="Calibri" w:hAnsi="Calibri" w:cs="Calibri"/>
      <w:i/>
      <w:color w:val="833C0B"/>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5Char">
    <w:name w:val="Heading 5 Char"/>
    <w:link w:val="Heading5"/>
    <w:rPr>
      <w:rFonts w:ascii="Calibri" w:eastAsia="Calibri" w:hAnsi="Calibri" w:cs="Calibri"/>
      <w:i/>
      <w:color w:val="833C0B"/>
      <w:sz w:val="28"/>
    </w:rPr>
  </w:style>
  <w:style w:type="character" w:customStyle="1" w:styleId="Heading4Char">
    <w:name w:val="Heading 4 Char"/>
    <w:link w:val="Heading4"/>
    <w:rPr>
      <w:rFonts w:ascii="Calibri" w:eastAsia="Calibri" w:hAnsi="Calibri" w:cs="Calibri"/>
      <w:color w:val="C45911"/>
      <w:sz w:val="32"/>
    </w:rPr>
  </w:style>
  <w:style w:type="character" w:customStyle="1" w:styleId="Heading2Char">
    <w:name w:val="Heading 2 Char"/>
    <w:link w:val="Heading2"/>
    <w:rPr>
      <w:rFonts w:ascii="Calibri" w:eastAsia="Calibri" w:hAnsi="Calibri" w:cs="Calibri"/>
      <w:color w:val="ED7D31"/>
      <w:sz w:val="36"/>
    </w:rPr>
  </w:style>
  <w:style w:type="character" w:customStyle="1" w:styleId="Heading1Char">
    <w:name w:val="Heading 1 Char"/>
    <w:link w:val="Heading1"/>
    <w:rPr>
      <w:rFonts w:ascii="Calibri" w:eastAsia="Calibri" w:hAnsi="Calibri" w:cs="Calibri"/>
      <w:color w:val="262626"/>
      <w:sz w:val="40"/>
    </w:rPr>
  </w:style>
  <w:style w:type="character" w:customStyle="1" w:styleId="Heading3Char">
    <w:name w:val="Heading 3 Char"/>
    <w:link w:val="Heading3"/>
    <w:rPr>
      <w:rFonts w:ascii="Calibri" w:eastAsia="Calibri" w:hAnsi="Calibri" w:cs="Calibri"/>
      <w:color w:val="C45911"/>
      <w:sz w:val="32"/>
    </w:rPr>
  </w:style>
  <w:style w:type="paragraph" w:styleId="TOC1">
    <w:name w:val="toc 1"/>
    <w:hidden/>
    <w:uiPriority w:val="39"/>
    <w:pPr>
      <w:spacing w:after="121"/>
      <w:ind w:left="25" w:right="15" w:hanging="10"/>
    </w:pPr>
    <w:rPr>
      <w:rFonts w:ascii="Calibri" w:eastAsia="Calibri" w:hAnsi="Calibri" w:cs="Calibri"/>
      <w:color w:val="000000"/>
      <w:sz w:val="20"/>
    </w:rPr>
  </w:style>
  <w:style w:type="paragraph" w:styleId="TOC2">
    <w:name w:val="toc 2"/>
    <w:hidden/>
    <w:uiPriority w:val="39"/>
    <w:pPr>
      <w:spacing w:after="121"/>
      <w:ind w:left="236" w:right="15" w:hanging="10"/>
    </w:pPr>
    <w:rPr>
      <w:rFonts w:ascii="Calibri" w:eastAsia="Calibri" w:hAnsi="Calibri" w:cs="Calibri"/>
      <w:color w:val="000000"/>
      <w:sz w:val="20"/>
    </w:rPr>
  </w:style>
  <w:style w:type="paragraph" w:styleId="TOC3">
    <w:name w:val="toc 3"/>
    <w:hidden/>
    <w:uiPriority w:val="39"/>
    <w:pPr>
      <w:spacing w:after="121"/>
      <w:ind w:left="445" w:right="15" w:hanging="10"/>
    </w:pPr>
    <w:rPr>
      <w:rFonts w:ascii="Calibri" w:eastAsia="Calibri" w:hAnsi="Calibri" w:cs="Calibri"/>
      <w:color w:val="000000"/>
      <w:sz w:val="20"/>
    </w:rPr>
  </w:style>
  <w:style w:type="table" w:customStyle="1" w:styleId="TableGrid">
    <w:name w:val="TableGrid"/>
    <w:pPr>
      <w:spacing w:after="0" w:line="240" w:lineRule="auto"/>
    </w:pPr>
    <w:tblPr>
      <w:tblCellMar>
        <w:top w:w="0" w:type="dxa"/>
        <w:left w:w="0" w:type="dxa"/>
        <w:bottom w:w="0" w:type="dxa"/>
        <w:right w:w="0" w:type="dxa"/>
      </w:tblCellMar>
    </w:tblPr>
  </w:style>
  <w:style w:type="paragraph" w:styleId="Footer">
    <w:name w:val="footer"/>
    <w:basedOn w:val="Normal"/>
    <w:link w:val="FooterChar"/>
    <w:uiPriority w:val="99"/>
    <w:unhideWhenUsed/>
    <w:rsid w:val="001002D7"/>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02D7"/>
    <w:rPr>
      <w:rFonts w:ascii="Calibri" w:eastAsia="Calibri" w:hAnsi="Calibri" w:cs="Calibri"/>
      <w:color w:val="000000"/>
      <w:sz w:val="21"/>
    </w:rPr>
  </w:style>
  <w:style w:type="paragraph" w:styleId="NormalWeb">
    <w:name w:val="Normal (Web)"/>
    <w:basedOn w:val="Normal"/>
    <w:uiPriority w:val="99"/>
    <w:semiHidden/>
    <w:unhideWhenUsed/>
    <w:rsid w:val="00D85ABD"/>
    <w:pPr>
      <w:spacing w:before="100" w:beforeAutospacing="1" w:after="100" w:afterAutospacing="1" w:line="240" w:lineRule="auto"/>
      <w:ind w:left="0" w:firstLine="0"/>
    </w:pPr>
    <w:rPr>
      <w:rFonts w:ascii="Times New Roman" w:eastAsia="Times New Roman" w:hAnsi="Times New Roman" w:cs="Times New Roman"/>
      <w:color w:val="auto"/>
      <w:sz w:val="24"/>
      <w:szCs w:val="24"/>
    </w:rPr>
  </w:style>
  <w:style w:type="character" w:styleId="CommentReference">
    <w:name w:val="annotation reference"/>
    <w:basedOn w:val="DefaultParagraphFont"/>
    <w:uiPriority w:val="99"/>
    <w:semiHidden/>
    <w:unhideWhenUsed/>
    <w:rsid w:val="001658B4"/>
    <w:rPr>
      <w:sz w:val="16"/>
      <w:szCs w:val="16"/>
    </w:rPr>
  </w:style>
  <w:style w:type="paragraph" w:styleId="CommentText">
    <w:name w:val="annotation text"/>
    <w:basedOn w:val="Normal"/>
    <w:link w:val="CommentTextChar"/>
    <w:uiPriority w:val="99"/>
    <w:semiHidden/>
    <w:unhideWhenUsed/>
    <w:rsid w:val="001658B4"/>
    <w:pPr>
      <w:spacing w:line="240" w:lineRule="auto"/>
    </w:pPr>
    <w:rPr>
      <w:sz w:val="20"/>
      <w:szCs w:val="20"/>
    </w:rPr>
  </w:style>
  <w:style w:type="character" w:customStyle="1" w:styleId="CommentTextChar">
    <w:name w:val="Comment Text Char"/>
    <w:basedOn w:val="DefaultParagraphFont"/>
    <w:link w:val="CommentText"/>
    <w:uiPriority w:val="99"/>
    <w:semiHidden/>
    <w:rsid w:val="001658B4"/>
    <w:rPr>
      <w:rFonts w:ascii="Calibri" w:eastAsia="Calibri" w:hAnsi="Calibri" w:cs="Calibri"/>
      <w:color w:val="000000"/>
      <w:sz w:val="20"/>
      <w:szCs w:val="20"/>
    </w:rPr>
  </w:style>
  <w:style w:type="paragraph" w:styleId="CommentSubject">
    <w:name w:val="annotation subject"/>
    <w:basedOn w:val="CommentText"/>
    <w:next w:val="CommentText"/>
    <w:link w:val="CommentSubjectChar"/>
    <w:uiPriority w:val="99"/>
    <w:semiHidden/>
    <w:unhideWhenUsed/>
    <w:rsid w:val="001658B4"/>
    <w:rPr>
      <w:b/>
      <w:bCs/>
    </w:rPr>
  </w:style>
  <w:style w:type="character" w:customStyle="1" w:styleId="CommentSubjectChar">
    <w:name w:val="Comment Subject Char"/>
    <w:basedOn w:val="CommentTextChar"/>
    <w:link w:val="CommentSubject"/>
    <w:uiPriority w:val="99"/>
    <w:semiHidden/>
    <w:rsid w:val="001658B4"/>
    <w:rPr>
      <w:rFonts w:ascii="Calibri" w:eastAsia="Calibri" w:hAnsi="Calibri" w:cs="Calibri"/>
      <w:b/>
      <w:bCs/>
      <w:color w:val="000000"/>
      <w:sz w:val="20"/>
      <w:szCs w:val="20"/>
    </w:rPr>
  </w:style>
  <w:style w:type="paragraph" w:styleId="BalloonText">
    <w:name w:val="Balloon Text"/>
    <w:basedOn w:val="Normal"/>
    <w:link w:val="BalloonTextChar"/>
    <w:uiPriority w:val="99"/>
    <w:semiHidden/>
    <w:unhideWhenUsed/>
    <w:rsid w:val="001658B4"/>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1658B4"/>
    <w:rPr>
      <w:rFonts w:ascii="Segoe UI" w:eastAsia="Calibri" w:hAnsi="Segoe UI" w:cs="Segoe UI"/>
      <w:color w:val="000000"/>
      <w:sz w:val="18"/>
      <w:szCs w:val="18"/>
    </w:rPr>
  </w:style>
  <w:style w:type="character" w:styleId="Hyperlink">
    <w:name w:val="Hyperlink"/>
    <w:basedOn w:val="DefaultParagraphFont"/>
    <w:uiPriority w:val="99"/>
    <w:unhideWhenUsed/>
    <w:rsid w:val="001658B4"/>
    <w:rPr>
      <w:color w:val="0563C1" w:themeColor="hyperlink"/>
      <w:u w:val="single"/>
    </w:rPr>
  </w:style>
  <w:style w:type="paragraph" w:styleId="ListParagraph">
    <w:name w:val="List Paragraph"/>
    <w:basedOn w:val="Normal"/>
    <w:uiPriority w:val="34"/>
    <w:qFormat/>
    <w:rsid w:val="0033107B"/>
    <w:pPr>
      <w:ind w:left="720"/>
      <w:contextualSpacing/>
    </w:pPr>
  </w:style>
  <w:style w:type="character" w:customStyle="1" w:styleId="UnresolvedMention1">
    <w:name w:val="Unresolved Mention1"/>
    <w:basedOn w:val="DefaultParagraphFont"/>
    <w:uiPriority w:val="99"/>
    <w:semiHidden/>
    <w:unhideWhenUsed/>
    <w:rsid w:val="00C031A2"/>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8918062">
      <w:bodyDiv w:val="1"/>
      <w:marLeft w:val="0"/>
      <w:marRight w:val="0"/>
      <w:marTop w:val="0"/>
      <w:marBottom w:val="0"/>
      <w:divBdr>
        <w:top w:val="none" w:sz="0" w:space="0" w:color="auto"/>
        <w:left w:val="none" w:sz="0" w:space="0" w:color="auto"/>
        <w:bottom w:val="none" w:sz="0" w:space="0" w:color="auto"/>
        <w:right w:val="none" w:sz="0" w:space="0" w:color="auto"/>
      </w:divBdr>
      <w:divsChild>
        <w:div w:id="1169173297">
          <w:marLeft w:val="547"/>
          <w:marRight w:val="0"/>
          <w:marTop w:val="0"/>
          <w:marBottom w:val="0"/>
          <w:divBdr>
            <w:top w:val="none" w:sz="0" w:space="0" w:color="auto"/>
            <w:left w:val="none" w:sz="0" w:space="0" w:color="auto"/>
            <w:bottom w:val="none" w:sz="0" w:space="0" w:color="auto"/>
            <w:right w:val="none" w:sz="0" w:space="0" w:color="auto"/>
          </w:divBdr>
        </w:div>
        <w:div w:id="1276137890">
          <w:marLeft w:val="547"/>
          <w:marRight w:val="0"/>
          <w:marTop w:val="0"/>
          <w:marBottom w:val="0"/>
          <w:divBdr>
            <w:top w:val="none" w:sz="0" w:space="0" w:color="auto"/>
            <w:left w:val="none" w:sz="0" w:space="0" w:color="auto"/>
            <w:bottom w:val="none" w:sz="0" w:space="0" w:color="auto"/>
            <w:right w:val="none" w:sz="0" w:space="0" w:color="auto"/>
          </w:divBdr>
        </w:div>
        <w:div w:id="1457139763">
          <w:marLeft w:val="547"/>
          <w:marRight w:val="0"/>
          <w:marTop w:val="0"/>
          <w:marBottom w:val="0"/>
          <w:divBdr>
            <w:top w:val="none" w:sz="0" w:space="0" w:color="auto"/>
            <w:left w:val="none" w:sz="0" w:space="0" w:color="auto"/>
            <w:bottom w:val="none" w:sz="0" w:space="0" w:color="auto"/>
            <w:right w:val="none" w:sz="0" w:space="0" w:color="auto"/>
          </w:divBdr>
        </w:div>
        <w:div w:id="2015261188">
          <w:marLeft w:val="547"/>
          <w:marRight w:val="0"/>
          <w:marTop w:val="0"/>
          <w:marBottom w:val="0"/>
          <w:divBdr>
            <w:top w:val="none" w:sz="0" w:space="0" w:color="auto"/>
            <w:left w:val="none" w:sz="0" w:space="0" w:color="auto"/>
            <w:bottom w:val="none" w:sz="0" w:space="0" w:color="auto"/>
            <w:right w:val="none" w:sz="0" w:space="0" w:color="auto"/>
          </w:divBdr>
        </w:div>
        <w:div w:id="460736156">
          <w:marLeft w:val="547"/>
          <w:marRight w:val="0"/>
          <w:marTop w:val="0"/>
          <w:marBottom w:val="0"/>
          <w:divBdr>
            <w:top w:val="none" w:sz="0" w:space="0" w:color="auto"/>
            <w:left w:val="none" w:sz="0" w:space="0" w:color="auto"/>
            <w:bottom w:val="none" w:sz="0" w:space="0" w:color="auto"/>
            <w:right w:val="none" w:sz="0" w:space="0" w:color="auto"/>
          </w:divBdr>
        </w:div>
        <w:div w:id="177281713">
          <w:marLeft w:val="547"/>
          <w:marRight w:val="0"/>
          <w:marTop w:val="0"/>
          <w:marBottom w:val="0"/>
          <w:divBdr>
            <w:top w:val="none" w:sz="0" w:space="0" w:color="auto"/>
            <w:left w:val="none" w:sz="0" w:space="0" w:color="auto"/>
            <w:bottom w:val="none" w:sz="0" w:space="0" w:color="auto"/>
            <w:right w:val="none" w:sz="0" w:space="0" w:color="auto"/>
          </w:divBdr>
        </w:div>
        <w:div w:id="1516535017">
          <w:marLeft w:val="547"/>
          <w:marRight w:val="0"/>
          <w:marTop w:val="0"/>
          <w:marBottom w:val="0"/>
          <w:divBdr>
            <w:top w:val="none" w:sz="0" w:space="0" w:color="auto"/>
            <w:left w:val="none" w:sz="0" w:space="0" w:color="auto"/>
            <w:bottom w:val="none" w:sz="0" w:space="0" w:color="auto"/>
            <w:right w:val="none" w:sz="0" w:space="0" w:color="auto"/>
          </w:divBdr>
        </w:div>
        <w:div w:id="593321100">
          <w:marLeft w:val="547"/>
          <w:marRight w:val="0"/>
          <w:marTop w:val="0"/>
          <w:marBottom w:val="0"/>
          <w:divBdr>
            <w:top w:val="none" w:sz="0" w:space="0" w:color="auto"/>
            <w:left w:val="none" w:sz="0" w:space="0" w:color="auto"/>
            <w:bottom w:val="none" w:sz="0" w:space="0" w:color="auto"/>
            <w:right w:val="none" w:sz="0" w:space="0" w:color="auto"/>
          </w:divBdr>
        </w:div>
      </w:divsChild>
    </w:div>
    <w:div w:id="449740658">
      <w:bodyDiv w:val="1"/>
      <w:marLeft w:val="0"/>
      <w:marRight w:val="0"/>
      <w:marTop w:val="0"/>
      <w:marBottom w:val="0"/>
      <w:divBdr>
        <w:top w:val="none" w:sz="0" w:space="0" w:color="auto"/>
        <w:left w:val="none" w:sz="0" w:space="0" w:color="auto"/>
        <w:bottom w:val="none" w:sz="0" w:space="0" w:color="auto"/>
        <w:right w:val="none" w:sz="0" w:space="0" w:color="auto"/>
      </w:divBdr>
    </w:div>
    <w:div w:id="621575184">
      <w:bodyDiv w:val="1"/>
      <w:marLeft w:val="0"/>
      <w:marRight w:val="0"/>
      <w:marTop w:val="0"/>
      <w:marBottom w:val="0"/>
      <w:divBdr>
        <w:top w:val="none" w:sz="0" w:space="0" w:color="auto"/>
        <w:left w:val="none" w:sz="0" w:space="0" w:color="auto"/>
        <w:bottom w:val="none" w:sz="0" w:space="0" w:color="auto"/>
        <w:right w:val="none" w:sz="0" w:space="0" w:color="auto"/>
      </w:divBdr>
    </w:div>
    <w:div w:id="727460089">
      <w:bodyDiv w:val="1"/>
      <w:marLeft w:val="0"/>
      <w:marRight w:val="0"/>
      <w:marTop w:val="0"/>
      <w:marBottom w:val="0"/>
      <w:divBdr>
        <w:top w:val="none" w:sz="0" w:space="0" w:color="auto"/>
        <w:left w:val="none" w:sz="0" w:space="0" w:color="auto"/>
        <w:bottom w:val="none" w:sz="0" w:space="0" w:color="auto"/>
        <w:right w:val="none" w:sz="0" w:space="0" w:color="auto"/>
      </w:divBdr>
      <w:divsChild>
        <w:div w:id="2081632754">
          <w:marLeft w:val="446"/>
          <w:marRight w:val="0"/>
          <w:marTop w:val="0"/>
          <w:marBottom w:val="0"/>
          <w:divBdr>
            <w:top w:val="none" w:sz="0" w:space="0" w:color="auto"/>
            <w:left w:val="none" w:sz="0" w:space="0" w:color="auto"/>
            <w:bottom w:val="none" w:sz="0" w:space="0" w:color="auto"/>
            <w:right w:val="none" w:sz="0" w:space="0" w:color="auto"/>
          </w:divBdr>
        </w:div>
      </w:divsChild>
    </w:div>
    <w:div w:id="772893941">
      <w:bodyDiv w:val="1"/>
      <w:marLeft w:val="0"/>
      <w:marRight w:val="0"/>
      <w:marTop w:val="0"/>
      <w:marBottom w:val="0"/>
      <w:divBdr>
        <w:top w:val="none" w:sz="0" w:space="0" w:color="auto"/>
        <w:left w:val="none" w:sz="0" w:space="0" w:color="auto"/>
        <w:bottom w:val="none" w:sz="0" w:space="0" w:color="auto"/>
        <w:right w:val="none" w:sz="0" w:space="0" w:color="auto"/>
      </w:divBdr>
    </w:div>
    <w:div w:id="886137786">
      <w:bodyDiv w:val="1"/>
      <w:marLeft w:val="0"/>
      <w:marRight w:val="0"/>
      <w:marTop w:val="0"/>
      <w:marBottom w:val="0"/>
      <w:divBdr>
        <w:top w:val="none" w:sz="0" w:space="0" w:color="auto"/>
        <w:left w:val="none" w:sz="0" w:space="0" w:color="auto"/>
        <w:bottom w:val="none" w:sz="0" w:space="0" w:color="auto"/>
        <w:right w:val="none" w:sz="0" w:space="0" w:color="auto"/>
      </w:divBdr>
    </w:div>
    <w:div w:id="929509031">
      <w:bodyDiv w:val="1"/>
      <w:marLeft w:val="0"/>
      <w:marRight w:val="0"/>
      <w:marTop w:val="0"/>
      <w:marBottom w:val="0"/>
      <w:divBdr>
        <w:top w:val="none" w:sz="0" w:space="0" w:color="auto"/>
        <w:left w:val="none" w:sz="0" w:space="0" w:color="auto"/>
        <w:bottom w:val="none" w:sz="0" w:space="0" w:color="auto"/>
        <w:right w:val="none" w:sz="0" w:space="0" w:color="auto"/>
      </w:divBdr>
    </w:div>
    <w:div w:id="967008747">
      <w:bodyDiv w:val="1"/>
      <w:marLeft w:val="0"/>
      <w:marRight w:val="0"/>
      <w:marTop w:val="0"/>
      <w:marBottom w:val="0"/>
      <w:divBdr>
        <w:top w:val="none" w:sz="0" w:space="0" w:color="auto"/>
        <w:left w:val="none" w:sz="0" w:space="0" w:color="auto"/>
        <w:bottom w:val="none" w:sz="0" w:space="0" w:color="auto"/>
        <w:right w:val="none" w:sz="0" w:space="0" w:color="auto"/>
      </w:divBdr>
    </w:div>
    <w:div w:id="1041245639">
      <w:bodyDiv w:val="1"/>
      <w:marLeft w:val="0"/>
      <w:marRight w:val="0"/>
      <w:marTop w:val="0"/>
      <w:marBottom w:val="0"/>
      <w:divBdr>
        <w:top w:val="none" w:sz="0" w:space="0" w:color="auto"/>
        <w:left w:val="none" w:sz="0" w:space="0" w:color="auto"/>
        <w:bottom w:val="none" w:sz="0" w:space="0" w:color="auto"/>
        <w:right w:val="none" w:sz="0" w:space="0" w:color="auto"/>
      </w:divBdr>
      <w:divsChild>
        <w:div w:id="2027901289">
          <w:marLeft w:val="446"/>
          <w:marRight w:val="0"/>
          <w:marTop w:val="0"/>
          <w:marBottom w:val="0"/>
          <w:divBdr>
            <w:top w:val="none" w:sz="0" w:space="0" w:color="auto"/>
            <w:left w:val="none" w:sz="0" w:space="0" w:color="auto"/>
            <w:bottom w:val="none" w:sz="0" w:space="0" w:color="auto"/>
            <w:right w:val="none" w:sz="0" w:space="0" w:color="auto"/>
          </w:divBdr>
        </w:div>
      </w:divsChild>
    </w:div>
    <w:div w:id="1083141562">
      <w:bodyDiv w:val="1"/>
      <w:marLeft w:val="0"/>
      <w:marRight w:val="0"/>
      <w:marTop w:val="0"/>
      <w:marBottom w:val="0"/>
      <w:divBdr>
        <w:top w:val="none" w:sz="0" w:space="0" w:color="auto"/>
        <w:left w:val="none" w:sz="0" w:space="0" w:color="auto"/>
        <w:bottom w:val="none" w:sz="0" w:space="0" w:color="auto"/>
        <w:right w:val="none" w:sz="0" w:space="0" w:color="auto"/>
      </w:divBdr>
    </w:div>
    <w:div w:id="1115518552">
      <w:bodyDiv w:val="1"/>
      <w:marLeft w:val="0"/>
      <w:marRight w:val="0"/>
      <w:marTop w:val="0"/>
      <w:marBottom w:val="0"/>
      <w:divBdr>
        <w:top w:val="none" w:sz="0" w:space="0" w:color="auto"/>
        <w:left w:val="none" w:sz="0" w:space="0" w:color="auto"/>
        <w:bottom w:val="none" w:sz="0" w:space="0" w:color="auto"/>
        <w:right w:val="none" w:sz="0" w:space="0" w:color="auto"/>
      </w:divBdr>
    </w:div>
    <w:div w:id="1160996698">
      <w:bodyDiv w:val="1"/>
      <w:marLeft w:val="0"/>
      <w:marRight w:val="0"/>
      <w:marTop w:val="0"/>
      <w:marBottom w:val="0"/>
      <w:divBdr>
        <w:top w:val="none" w:sz="0" w:space="0" w:color="auto"/>
        <w:left w:val="none" w:sz="0" w:space="0" w:color="auto"/>
        <w:bottom w:val="none" w:sz="0" w:space="0" w:color="auto"/>
        <w:right w:val="none" w:sz="0" w:space="0" w:color="auto"/>
      </w:divBdr>
    </w:div>
    <w:div w:id="1229413993">
      <w:bodyDiv w:val="1"/>
      <w:marLeft w:val="0"/>
      <w:marRight w:val="0"/>
      <w:marTop w:val="0"/>
      <w:marBottom w:val="0"/>
      <w:divBdr>
        <w:top w:val="none" w:sz="0" w:space="0" w:color="auto"/>
        <w:left w:val="none" w:sz="0" w:space="0" w:color="auto"/>
        <w:bottom w:val="none" w:sz="0" w:space="0" w:color="auto"/>
        <w:right w:val="none" w:sz="0" w:space="0" w:color="auto"/>
      </w:divBdr>
    </w:div>
    <w:div w:id="1230462700">
      <w:bodyDiv w:val="1"/>
      <w:marLeft w:val="0"/>
      <w:marRight w:val="0"/>
      <w:marTop w:val="0"/>
      <w:marBottom w:val="0"/>
      <w:divBdr>
        <w:top w:val="none" w:sz="0" w:space="0" w:color="auto"/>
        <w:left w:val="none" w:sz="0" w:space="0" w:color="auto"/>
        <w:bottom w:val="none" w:sz="0" w:space="0" w:color="auto"/>
        <w:right w:val="none" w:sz="0" w:space="0" w:color="auto"/>
      </w:divBdr>
      <w:divsChild>
        <w:div w:id="575671541">
          <w:marLeft w:val="547"/>
          <w:marRight w:val="0"/>
          <w:marTop w:val="0"/>
          <w:marBottom w:val="0"/>
          <w:divBdr>
            <w:top w:val="none" w:sz="0" w:space="0" w:color="auto"/>
            <w:left w:val="none" w:sz="0" w:space="0" w:color="auto"/>
            <w:bottom w:val="none" w:sz="0" w:space="0" w:color="auto"/>
            <w:right w:val="none" w:sz="0" w:space="0" w:color="auto"/>
          </w:divBdr>
        </w:div>
        <w:div w:id="1123698138">
          <w:marLeft w:val="547"/>
          <w:marRight w:val="0"/>
          <w:marTop w:val="0"/>
          <w:marBottom w:val="0"/>
          <w:divBdr>
            <w:top w:val="none" w:sz="0" w:space="0" w:color="auto"/>
            <w:left w:val="none" w:sz="0" w:space="0" w:color="auto"/>
            <w:bottom w:val="none" w:sz="0" w:space="0" w:color="auto"/>
            <w:right w:val="none" w:sz="0" w:space="0" w:color="auto"/>
          </w:divBdr>
        </w:div>
        <w:div w:id="1337072883">
          <w:marLeft w:val="547"/>
          <w:marRight w:val="0"/>
          <w:marTop w:val="0"/>
          <w:marBottom w:val="0"/>
          <w:divBdr>
            <w:top w:val="none" w:sz="0" w:space="0" w:color="auto"/>
            <w:left w:val="none" w:sz="0" w:space="0" w:color="auto"/>
            <w:bottom w:val="none" w:sz="0" w:space="0" w:color="auto"/>
            <w:right w:val="none" w:sz="0" w:space="0" w:color="auto"/>
          </w:divBdr>
        </w:div>
        <w:div w:id="779497896">
          <w:marLeft w:val="547"/>
          <w:marRight w:val="0"/>
          <w:marTop w:val="0"/>
          <w:marBottom w:val="0"/>
          <w:divBdr>
            <w:top w:val="none" w:sz="0" w:space="0" w:color="auto"/>
            <w:left w:val="none" w:sz="0" w:space="0" w:color="auto"/>
            <w:bottom w:val="none" w:sz="0" w:space="0" w:color="auto"/>
            <w:right w:val="none" w:sz="0" w:space="0" w:color="auto"/>
          </w:divBdr>
        </w:div>
        <w:div w:id="5979802">
          <w:marLeft w:val="547"/>
          <w:marRight w:val="0"/>
          <w:marTop w:val="0"/>
          <w:marBottom w:val="0"/>
          <w:divBdr>
            <w:top w:val="none" w:sz="0" w:space="0" w:color="auto"/>
            <w:left w:val="none" w:sz="0" w:space="0" w:color="auto"/>
            <w:bottom w:val="none" w:sz="0" w:space="0" w:color="auto"/>
            <w:right w:val="none" w:sz="0" w:space="0" w:color="auto"/>
          </w:divBdr>
        </w:div>
        <w:div w:id="864638461">
          <w:marLeft w:val="547"/>
          <w:marRight w:val="0"/>
          <w:marTop w:val="0"/>
          <w:marBottom w:val="0"/>
          <w:divBdr>
            <w:top w:val="none" w:sz="0" w:space="0" w:color="auto"/>
            <w:left w:val="none" w:sz="0" w:space="0" w:color="auto"/>
            <w:bottom w:val="none" w:sz="0" w:space="0" w:color="auto"/>
            <w:right w:val="none" w:sz="0" w:space="0" w:color="auto"/>
          </w:divBdr>
        </w:div>
        <w:div w:id="1556774349">
          <w:marLeft w:val="547"/>
          <w:marRight w:val="0"/>
          <w:marTop w:val="0"/>
          <w:marBottom w:val="0"/>
          <w:divBdr>
            <w:top w:val="none" w:sz="0" w:space="0" w:color="auto"/>
            <w:left w:val="none" w:sz="0" w:space="0" w:color="auto"/>
            <w:bottom w:val="none" w:sz="0" w:space="0" w:color="auto"/>
            <w:right w:val="none" w:sz="0" w:space="0" w:color="auto"/>
          </w:divBdr>
        </w:div>
        <w:div w:id="1702318301">
          <w:marLeft w:val="547"/>
          <w:marRight w:val="0"/>
          <w:marTop w:val="0"/>
          <w:marBottom w:val="0"/>
          <w:divBdr>
            <w:top w:val="none" w:sz="0" w:space="0" w:color="auto"/>
            <w:left w:val="none" w:sz="0" w:space="0" w:color="auto"/>
            <w:bottom w:val="none" w:sz="0" w:space="0" w:color="auto"/>
            <w:right w:val="none" w:sz="0" w:space="0" w:color="auto"/>
          </w:divBdr>
        </w:div>
      </w:divsChild>
    </w:div>
    <w:div w:id="1451124271">
      <w:bodyDiv w:val="1"/>
      <w:marLeft w:val="0"/>
      <w:marRight w:val="0"/>
      <w:marTop w:val="0"/>
      <w:marBottom w:val="0"/>
      <w:divBdr>
        <w:top w:val="none" w:sz="0" w:space="0" w:color="auto"/>
        <w:left w:val="none" w:sz="0" w:space="0" w:color="auto"/>
        <w:bottom w:val="none" w:sz="0" w:space="0" w:color="auto"/>
        <w:right w:val="none" w:sz="0" w:space="0" w:color="auto"/>
      </w:divBdr>
    </w:div>
    <w:div w:id="1456291810">
      <w:bodyDiv w:val="1"/>
      <w:marLeft w:val="0"/>
      <w:marRight w:val="0"/>
      <w:marTop w:val="0"/>
      <w:marBottom w:val="0"/>
      <w:divBdr>
        <w:top w:val="none" w:sz="0" w:space="0" w:color="auto"/>
        <w:left w:val="none" w:sz="0" w:space="0" w:color="auto"/>
        <w:bottom w:val="none" w:sz="0" w:space="0" w:color="auto"/>
        <w:right w:val="none" w:sz="0" w:space="0" w:color="auto"/>
      </w:divBdr>
      <w:divsChild>
        <w:div w:id="514153344">
          <w:marLeft w:val="446"/>
          <w:marRight w:val="0"/>
          <w:marTop w:val="0"/>
          <w:marBottom w:val="0"/>
          <w:divBdr>
            <w:top w:val="none" w:sz="0" w:space="0" w:color="auto"/>
            <w:left w:val="none" w:sz="0" w:space="0" w:color="auto"/>
            <w:bottom w:val="none" w:sz="0" w:space="0" w:color="auto"/>
            <w:right w:val="none" w:sz="0" w:space="0" w:color="auto"/>
          </w:divBdr>
        </w:div>
      </w:divsChild>
    </w:div>
    <w:div w:id="1648392295">
      <w:bodyDiv w:val="1"/>
      <w:marLeft w:val="0"/>
      <w:marRight w:val="0"/>
      <w:marTop w:val="0"/>
      <w:marBottom w:val="0"/>
      <w:divBdr>
        <w:top w:val="none" w:sz="0" w:space="0" w:color="auto"/>
        <w:left w:val="none" w:sz="0" w:space="0" w:color="auto"/>
        <w:bottom w:val="none" w:sz="0" w:space="0" w:color="auto"/>
        <w:right w:val="none" w:sz="0" w:space="0" w:color="auto"/>
      </w:divBdr>
    </w:div>
    <w:div w:id="1713070988">
      <w:bodyDiv w:val="1"/>
      <w:marLeft w:val="0"/>
      <w:marRight w:val="0"/>
      <w:marTop w:val="0"/>
      <w:marBottom w:val="0"/>
      <w:divBdr>
        <w:top w:val="none" w:sz="0" w:space="0" w:color="auto"/>
        <w:left w:val="none" w:sz="0" w:space="0" w:color="auto"/>
        <w:bottom w:val="none" w:sz="0" w:space="0" w:color="auto"/>
        <w:right w:val="none" w:sz="0" w:space="0" w:color="auto"/>
      </w:divBdr>
    </w:div>
    <w:div w:id="1737705290">
      <w:bodyDiv w:val="1"/>
      <w:marLeft w:val="0"/>
      <w:marRight w:val="0"/>
      <w:marTop w:val="0"/>
      <w:marBottom w:val="0"/>
      <w:divBdr>
        <w:top w:val="none" w:sz="0" w:space="0" w:color="auto"/>
        <w:left w:val="none" w:sz="0" w:space="0" w:color="auto"/>
        <w:bottom w:val="none" w:sz="0" w:space="0" w:color="auto"/>
        <w:right w:val="none" w:sz="0" w:space="0" w:color="auto"/>
      </w:divBdr>
      <w:divsChild>
        <w:div w:id="22754207">
          <w:marLeft w:val="446"/>
          <w:marRight w:val="0"/>
          <w:marTop w:val="0"/>
          <w:marBottom w:val="0"/>
          <w:divBdr>
            <w:top w:val="none" w:sz="0" w:space="0" w:color="auto"/>
            <w:left w:val="none" w:sz="0" w:space="0" w:color="auto"/>
            <w:bottom w:val="none" w:sz="0" w:space="0" w:color="auto"/>
            <w:right w:val="none" w:sz="0" w:space="0" w:color="auto"/>
          </w:divBdr>
        </w:div>
      </w:divsChild>
    </w:div>
    <w:div w:id="1806654570">
      <w:bodyDiv w:val="1"/>
      <w:marLeft w:val="0"/>
      <w:marRight w:val="0"/>
      <w:marTop w:val="0"/>
      <w:marBottom w:val="0"/>
      <w:divBdr>
        <w:top w:val="none" w:sz="0" w:space="0" w:color="auto"/>
        <w:left w:val="none" w:sz="0" w:space="0" w:color="auto"/>
        <w:bottom w:val="none" w:sz="0" w:space="0" w:color="auto"/>
        <w:right w:val="none" w:sz="0" w:space="0" w:color="auto"/>
      </w:divBdr>
    </w:div>
    <w:div w:id="1828007812">
      <w:bodyDiv w:val="1"/>
      <w:marLeft w:val="0"/>
      <w:marRight w:val="0"/>
      <w:marTop w:val="0"/>
      <w:marBottom w:val="0"/>
      <w:divBdr>
        <w:top w:val="none" w:sz="0" w:space="0" w:color="auto"/>
        <w:left w:val="none" w:sz="0" w:space="0" w:color="auto"/>
        <w:bottom w:val="none" w:sz="0" w:space="0" w:color="auto"/>
        <w:right w:val="none" w:sz="0" w:space="0" w:color="auto"/>
      </w:divBdr>
    </w:div>
    <w:div w:id="1853256419">
      <w:bodyDiv w:val="1"/>
      <w:marLeft w:val="0"/>
      <w:marRight w:val="0"/>
      <w:marTop w:val="0"/>
      <w:marBottom w:val="0"/>
      <w:divBdr>
        <w:top w:val="none" w:sz="0" w:space="0" w:color="auto"/>
        <w:left w:val="none" w:sz="0" w:space="0" w:color="auto"/>
        <w:bottom w:val="none" w:sz="0" w:space="0" w:color="auto"/>
        <w:right w:val="none" w:sz="0" w:space="0" w:color="auto"/>
      </w:divBdr>
    </w:div>
    <w:div w:id="1925069890">
      <w:bodyDiv w:val="1"/>
      <w:marLeft w:val="0"/>
      <w:marRight w:val="0"/>
      <w:marTop w:val="0"/>
      <w:marBottom w:val="0"/>
      <w:divBdr>
        <w:top w:val="none" w:sz="0" w:space="0" w:color="auto"/>
        <w:left w:val="none" w:sz="0" w:space="0" w:color="auto"/>
        <w:bottom w:val="none" w:sz="0" w:space="0" w:color="auto"/>
        <w:right w:val="none" w:sz="0" w:space="0" w:color="auto"/>
      </w:divBdr>
    </w:div>
    <w:div w:id="2072920568">
      <w:bodyDiv w:val="1"/>
      <w:marLeft w:val="0"/>
      <w:marRight w:val="0"/>
      <w:marTop w:val="0"/>
      <w:marBottom w:val="0"/>
      <w:divBdr>
        <w:top w:val="none" w:sz="0" w:space="0" w:color="auto"/>
        <w:left w:val="none" w:sz="0" w:space="0" w:color="auto"/>
        <w:bottom w:val="none" w:sz="0" w:space="0" w:color="auto"/>
        <w:right w:val="none" w:sz="0" w:space="0" w:color="auto"/>
      </w:divBdr>
    </w:div>
    <w:div w:id="21381829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png"/><Relationship Id="rId21" Type="http://schemas.openxmlformats.org/officeDocument/2006/relationships/footer" Target="footer1.xml"/><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hyperlink" Target="https://en.wikipedia.org/wiki/P4_(programming_language)" TargetMode="External"/><Relationship Id="rId68" Type="http://schemas.openxmlformats.org/officeDocument/2006/relationships/hyperlink" Target="https://gitlab.cs.technion.ac.il/lccn/w2018-mirror-sampling-mellanox-p4" TargetMode="External"/><Relationship Id="rId84" Type="http://schemas.openxmlformats.org/officeDocument/2006/relationships/hyperlink" Target="https://github.com/p4lang/tutorials" TargetMode="External"/><Relationship Id="rId89" Type="http://schemas.openxmlformats.org/officeDocument/2006/relationships/header" Target="header4.xml"/><Relationship Id="rId16" Type="http://schemas.openxmlformats.org/officeDocument/2006/relationships/image" Target="media/image9.jpeg"/><Relationship Id="rId11" Type="http://schemas.openxmlformats.org/officeDocument/2006/relationships/image" Target="media/image4.png"/><Relationship Id="rId37" Type="http://schemas.openxmlformats.org/officeDocument/2006/relationships/image" Target="media/image23.png"/><Relationship Id="rId53" Type="http://schemas.openxmlformats.org/officeDocument/2006/relationships/hyperlink" Target="https://gitlab.cs.technion.ac.il/lccn/w2019-postcard-with-p4" TargetMode="External"/><Relationship Id="rId58" Type="http://schemas.openxmlformats.org/officeDocument/2006/relationships/hyperlink" Target="https://gitlab.cs.technion.ac.il/lccn/w2019-postcard-with-p4" TargetMode="External"/><Relationship Id="rId74" Type="http://schemas.openxmlformats.org/officeDocument/2006/relationships/hyperlink" Target="https://gitlab.cs.technion.ac.il/lccn/s2019-postcard-p4" TargetMode="External"/><Relationship Id="rId79" Type="http://schemas.openxmlformats.org/officeDocument/2006/relationships/hyperlink" Target="https://gitlab.cs.technion.ac.il/lccn/s2019-postcard-p4" TargetMode="External"/><Relationship Id="rId5" Type="http://schemas.openxmlformats.org/officeDocument/2006/relationships/webSettings" Target="webSettings.xml"/><Relationship Id="rId90" Type="http://schemas.openxmlformats.org/officeDocument/2006/relationships/header" Target="header5.xml"/><Relationship Id="rId14" Type="http://schemas.openxmlformats.org/officeDocument/2006/relationships/image" Target="media/image7.jpeg"/><Relationship Id="rId22" Type="http://schemas.openxmlformats.org/officeDocument/2006/relationships/header" Target="header3.xml"/><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1.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hyperlink" Target="https://gitlab.cs.technion.ac.il/lccn/w2019-postcard-with-p4" TargetMode="External"/><Relationship Id="rId64" Type="http://schemas.openxmlformats.org/officeDocument/2006/relationships/hyperlink" Target="https://gitlab.cs.technion.ac.il/lccn/w2018-mirror-sampling-mellanox-p4" TargetMode="External"/><Relationship Id="rId69" Type="http://schemas.openxmlformats.org/officeDocument/2006/relationships/hyperlink" Target="https://gitlab.cs.technion.ac.il/lccn/w2018-mirror-sampling-mellanox-p4" TargetMode="External"/><Relationship Id="rId77" Type="http://schemas.openxmlformats.org/officeDocument/2006/relationships/hyperlink" Target="https://gitlab.cs.technion.ac.il/lccn/s2019-postcard-p4" TargetMode="External"/><Relationship Id="rId8" Type="http://schemas.openxmlformats.org/officeDocument/2006/relationships/image" Target="media/image1.jpeg"/><Relationship Id="rId51" Type="http://schemas.openxmlformats.org/officeDocument/2006/relationships/image" Target="media/image36.png"/><Relationship Id="rId72" Type="http://schemas.openxmlformats.org/officeDocument/2006/relationships/hyperlink" Target="https://gitlab.cs.technion.ac.il/lccn/w2018-mirror-sampling-mellanox-p4" TargetMode="External"/><Relationship Id="rId80" Type="http://schemas.openxmlformats.org/officeDocument/2006/relationships/hyperlink" Target="https://pysimplegui.readthedocs.io/en/latest/" TargetMode="External"/><Relationship Id="rId85" Type="http://schemas.openxmlformats.org/officeDocument/2006/relationships/hyperlink" Target="https://www.linuxtopia.org/Linux_Firewall_iptables/x4172.html" TargetMode="External"/><Relationship Id="rId93" Type="http://schemas.microsoft.com/office/2011/relationships/people" Target="people.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jpeg"/><Relationship Id="rId25" Type="http://schemas.microsoft.com/office/2016/09/relationships/commentsIds" Target="commentsIds.xml"/><Relationship Id="rId38" Type="http://schemas.openxmlformats.org/officeDocument/2006/relationships/image" Target="media/image24.jpg"/><Relationship Id="rId46" Type="http://schemas.openxmlformats.org/officeDocument/2006/relationships/image" Target="media/image30.png"/><Relationship Id="rId59" Type="http://schemas.openxmlformats.org/officeDocument/2006/relationships/hyperlink" Target="https://gitlab.cs.technion.ac.il/lccn/w2019-postcard-with-p4" TargetMode="External"/><Relationship Id="rId67" Type="http://schemas.openxmlformats.org/officeDocument/2006/relationships/hyperlink" Target="https://gitlab.cs.technion.ac.il/lccn/w2018-mirror-sampling-mellanox-p4" TargetMode="External"/><Relationship Id="rId20" Type="http://schemas.openxmlformats.org/officeDocument/2006/relationships/header" Target="header2.xml"/><Relationship Id="rId41" Type="http://schemas.openxmlformats.org/officeDocument/2006/relationships/image" Target="media/image25.png"/><Relationship Id="rId54" Type="http://schemas.openxmlformats.org/officeDocument/2006/relationships/hyperlink" Target="https://gitlab.cs.technion.ac.il/lccn/w2019-postcard-with-p4" TargetMode="External"/><Relationship Id="rId62" Type="http://schemas.openxmlformats.org/officeDocument/2006/relationships/hyperlink" Target="https://en.wikipedia.org/wiki/P4_(programming_language)" TargetMode="External"/><Relationship Id="rId70" Type="http://schemas.openxmlformats.org/officeDocument/2006/relationships/hyperlink" Target="https://gitlab.cs.technion.ac.il/lccn/w2018-mirror-sampling-mellanox-p4" TargetMode="External"/><Relationship Id="rId75" Type="http://schemas.openxmlformats.org/officeDocument/2006/relationships/hyperlink" Target="https://gitlab.cs.technion.ac.il/lccn/s2019-postcard-p4" TargetMode="External"/><Relationship Id="rId83" Type="http://schemas.openxmlformats.org/officeDocument/2006/relationships/hyperlink" Target="https://matplotlib.org/users/pyplot_tutorial.html" TargetMode="External"/><Relationship Id="rId88" Type="http://schemas.openxmlformats.org/officeDocument/2006/relationships/hyperlink" Target="https://github.com/p4lang/p4runtime-shell" TargetMode="External"/><Relationship Id="rId91" Type="http://schemas.openxmlformats.org/officeDocument/2006/relationships/header" Target="header6.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comments" Target="comments.xml"/><Relationship Id="rId28" Type="http://schemas.openxmlformats.org/officeDocument/2006/relationships/image" Target="media/image18.jpg"/><Relationship Id="rId36" Type="http://schemas.openxmlformats.org/officeDocument/2006/relationships/image" Target="media/image22.png"/><Relationship Id="rId49" Type="http://schemas.openxmlformats.org/officeDocument/2006/relationships/image" Target="media/image34.png"/><Relationship Id="rId57" Type="http://schemas.openxmlformats.org/officeDocument/2006/relationships/hyperlink" Target="https://gitlab.cs.technion.ac.il/lccn/w2019-postcard-with-p4" TargetMode="External"/><Relationship Id="rId10" Type="http://schemas.openxmlformats.org/officeDocument/2006/relationships/image" Target="media/image3.png"/><Relationship Id="rId31" Type="http://schemas.microsoft.com/office/2007/relationships/hdphoto" Target="media/hdphoto1.wdp"/><Relationship Id="rId44" Type="http://schemas.microsoft.com/office/2018/08/relationships/commentsExtensible" Target="commentsExtensible.xml"/><Relationship Id="rId52" Type="http://schemas.openxmlformats.org/officeDocument/2006/relationships/image" Target="media/image37.jpeg"/><Relationship Id="rId60" Type="http://schemas.openxmlformats.org/officeDocument/2006/relationships/hyperlink" Target="https://gitlab.cs.technion.ac.il/lccn/w2019-postcard-with-p4" TargetMode="External"/><Relationship Id="rId65" Type="http://schemas.openxmlformats.org/officeDocument/2006/relationships/hyperlink" Target="https://gitlab.cs.technion.ac.il/lccn/w2018-mirror-sampling-mellanox-p4" TargetMode="External"/><Relationship Id="rId73" Type="http://schemas.openxmlformats.org/officeDocument/2006/relationships/hyperlink" Target="https://gitlab.cs.technion.ac.il/lccn/w2018-mirror-sampling-mellanox-p4" TargetMode="External"/><Relationship Id="rId78" Type="http://schemas.openxmlformats.org/officeDocument/2006/relationships/hyperlink" Target="https://gitlab.cs.technion.ac.il/lccn/s2019-postcard-p4" TargetMode="External"/><Relationship Id="rId81" Type="http://schemas.openxmlformats.org/officeDocument/2006/relationships/hyperlink" Target="https://pysimplegui.readthedocs.io/en/latest/" TargetMode="External"/><Relationship Id="rId86" Type="http://schemas.openxmlformats.org/officeDocument/2006/relationships/hyperlink" Target="https://mediaonfire.com/blog/2013_11_01_dscp_tagging_with_iptables.html"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e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35.jpeg"/><Relationship Id="rId55" Type="http://schemas.openxmlformats.org/officeDocument/2006/relationships/hyperlink" Target="https://gitlab.cs.technion.ac.il/lccn/w2019-postcard-with-p4" TargetMode="External"/><Relationship Id="rId76" Type="http://schemas.openxmlformats.org/officeDocument/2006/relationships/hyperlink" Target="https://gitlab.cs.technion.ac.il/lccn/s2019-postcard-p4" TargetMode="External"/><Relationship Id="rId7" Type="http://schemas.openxmlformats.org/officeDocument/2006/relationships/endnotes" Target="endnotes.xml"/><Relationship Id="rId71" Type="http://schemas.openxmlformats.org/officeDocument/2006/relationships/hyperlink" Target="https://gitlab.cs.technion.ac.il/lccn/w2018-mirror-sampling-mellanox-p4" TargetMode="External"/><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19.jpg"/><Relationship Id="rId24" Type="http://schemas.microsoft.com/office/2011/relationships/commentsExtended" Target="commentsExtended.xml"/><Relationship Id="rId40" Type="http://schemas.openxmlformats.org/officeDocument/2006/relationships/image" Target="media/image34.jpeg"/><Relationship Id="rId45" Type="http://schemas.openxmlformats.org/officeDocument/2006/relationships/image" Target="media/image29.png"/><Relationship Id="rId66" Type="http://schemas.openxmlformats.org/officeDocument/2006/relationships/hyperlink" Target="https://gitlab.cs.technion.ac.il/lccn/w2018-mirror-sampling-mellanox-p4" TargetMode="External"/><Relationship Id="rId87" Type="http://schemas.openxmlformats.org/officeDocument/2006/relationships/hyperlink" Target="https://gist.github.com/abhi-bit/cafd0edcf107ac2f66b9" TargetMode="External"/><Relationship Id="rId61" Type="http://schemas.openxmlformats.org/officeDocument/2006/relationships/hyperlink" Target="https://gitlab.cs.technion.ac.il/lccn/w2019-postcard-with-p4" TargetMode="External"/><Relationship Id="rId82" Type="http://schemas.openxmlformats.org/officeDocument/2006/relationships/hyperlink" Target="https://matplotlib.org/users/pyplot_tutorial.html" TargetMode="External"/><Relationship Id="rId19" Type="http://schemas.openxmlformats.org/officeDocument/2006/relationships/header" Target="header1.xml"/></Relationships>
</file>

<file path=word/_rels/header1.xml.rels><?xml version="1.0" encoding="UTF-8" standalone="yes"?>
<Relationships xmlns="http://schemas.openxmlformats.org/package/2006/relationships"><Relationship Id="rId8" Type="http://schemas.openxmlformats.org/officeDocument/2006/relationships/image" Target="media/image19.pn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jpg"/><Relationship Id="rId1" Type="http://schemas.openxmlformats.org/officeDocument/2006/relationships/image" Target="media/image12.jpg"/><Relationship Id="rId6" Type="http://schemas.openxmlformats.org/officeDocument/2006/relationships/image" Target="media/image17.jpeg"/><Relationship Id="rId5" Type="http://schemas.openxmlformats.org/officeDocument/2006/relationships/image" Target="media/image16.jpeg"/><Relationship Id="rId4" Type="http://schemas.openxmlformats.org/officeDocument/2006/relationships/image" Target="media/image15.png"/></Relationships>
</file>

<file path=word/_rels/header2.xml.rels><?xml version="1.0" encoding="UTF-8" standalone="yes"?>
<Relationships xmlns="http://schemas.openxmlformats.org/package/2006/relationships"><Relationship Id="rId8" Type="http://schemas.openxmlformats.org/officeDocument/2006/relationships/image" Target="media/image19.pn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jpg"/><Relationship Id="rId1" Type="http://schemas.openxmlformats.org/officeDocument/2006/relationships/image" Target="media/image12.jpg"/><Relationship Id="rId6" Type="http://schemas.openxmlformats.org/officeDocument/2006/relationships/image" Target="media/image17.jpeg"/><Relationship Id="rId5" Type="http://schemas.openxmlformats.org/officeDocument/2006/relationships/image" Target="media/image16.jpeg"/><Relationship Id="rId4" Type="http://schemas.openxmlformats.org/officeDocument/2006/relationships/image" Target="media/image15.png"/></Relationships>
</file>

<file path=word/_rels/header3.xml.rels><?xml version="1.0" encoding="UTF-8" standalone="yes"?>
<Relationships xmlns="http://schemas.openxmlformats.org/package/2006/relationships"><Relationship Id="rId8" Type="http://schemas.openxmlformats.org/officeDocument/2006/relationships/image" Target="media/image19.png"/><Relationship Id="rId3" Type="http://schemas.openxmlformats.org/officeDocument/2006/relationships/image" Target="media/image14.png"/><Relationship Id="rId7" Type="http://schemas.openxmlformats.org/officeDocument/2006/relationships/image" Target="media/image18.png"/><Relationship Id="rId2" Type="http://schemas.openxmlformats.org/officeDocument/2006/relationships/image" Target="media/image13.jpg"/><Relationship Id="rId1" Type="http://schemas.openxmlformats.org/officeDocument/2006/relationships/image" Target="media/image12.jpg"/><Relationship Id="rId6" Type="http://schemas.openxmlformats.org/officeDocument/2006/relationships/image" Target="media/image17.jpeg"/><Relationship Id="rId5" Type="http://schemas.openxmlformats.org/officeDocument/2006/relationships/image" Target="media/image16.jpeg"/><Relationship Id="rId4" Type="http://schemas.openxmlformats.org/officeDocument/2006/relationships/image" Target="media/image15.png"/></Relationships>
</file>

<file path=word/_rels/header4.xml.rels><?xml version="1.0" encoding="UTF-8" standalone="yes"?>
<Relationships xmlns="http://schemas.openxmlformats.org/package/2006/relationships"><Relationship Id="rId8" Type="http://schemas.openxmlformats.org/officeDocument/2006/relationships/image" Target="media/image190.png"/><Relationship Id="rId3" Type="http://schemas.openxmlformats.org/officeDocument/2006/relationships/image" Target="media/image14.png"/><Relationship Id="rId7" Type="http://schemas.openxmlformats.org/officeDocument/2006/relationships/image" Target="media/image180.png"/><Relationship Id="rId2" Type="http://schemas.openxmlformats.org/officeDocument/2006/relationships/image" Target="media/image13.jpg"/><Relationship Id="rId1" Type="http://schemas.openxmlformats.org/officeDocument/2006/relationships/image" Target="media/image12.jpg"/><Relationship Id="rId6" Type="http://schemas.openxmlformats.org/officeDocument/2006/relationships/image" Target="media/image170.jpeg"/><Relationship Id="rId5" Type="http://schemas.openxmlformats.org/officeDocument/2006/relationships/image" Target="media/image160.jpeg"/><Relationship Id="rId4" Type="http://schemas.openxmlformats.org/officeDocument/2006/relationships/image" Target="media/image15.png"/></Relationships>
</file>

<file path=word/_rels/header5.xml.rels><?xml version="1.0" encoding="UTF-8" standalone="yes"?>
<Relationships xmlns="http://schemas.openxmlformats.org/package/2006/relationships"><Relationship Id="rId8" Type="http://schemas.openxmlformats.org/officeDocument/2006/relationships/image" Target="media/image190.png"/><Relationship Id="rId3" Type="http://schemas.openxmlformats.org/officeDocument/2006/relationships/image" Target="media/image14.png"/><Relationship Id="rId7" Type="http://schemas.openxmlformats.org/officeDocument/2006/relationships/image" Target="media/image180.png"/><Relationship Id="rId2" Type="http://schemas.openxmlformats.org/officeDocument/2006/relationships/image" Target="media/image13.jpg"/><Relationship Id="rId1" Type="http://schemas.openxmlformats.org/officeDocument/2006/relationships/image" Target="media/image12.jpg"/><Relationship Id="rId6" Type="http://schemas.openxmlformats.org/officeDocument/2006/relationships/image" Target="media/image170.jpeg"/><Relationship Id="rId5" Type="http://schemas.openxmlformats.org/officeDocument/2006/relationships/image" Target="media/image160.jpeg"/><Relationship Id="rId4" Type="http://schemas.openxmlformats.org/officeDocument/2006/relationships/image" Target="media/image15.png"/></Relationships>
</file>

<file path=word/_rels/header6.xml.rels><?xml version="1.0" encoding="UTF-8" standalone="yes"?>
<Relationships xmlns="http://schemas.openxmlformats.org/package/2006/relationships"><Relationship Id="rId8" Type="http://schemas.openxmlformats.org/officeDocument/2006/relationships/image" Target="media/image190.png"/><Relationship Id="rId3" Type="http://schemas.openxmlformats.org/officeDocument/2006/relationships/image" Target="media/image14.png"/><Relationship Id="rId7" Type="http://schemas.openxmlformats.org/officeDocument/2006/relationships/image" Target="media/image180.png"/><Relationship Id="rId2" Type="http://schemas.openxmlformats.org/officeDocument/2006/relationships/image" Target="media/image13.jpg"/><Relationship Id="rId1" Type="http://schemas.openxmlformats.org/officeDocument/2006/relationships/image" Target="media/image12.jpg"/><Relationship Id="rId6" Type="http://schemas.openxmlformats.org/officeDocument/2006/relationships/image" Target="media/image170.jpeg"/><Relationship Id="rId5" Type="http://schemas.openxmlformats.org/officeDocument/2006/relationships/image" Target="media/image160.jpeg"/><Relationship Id="rId4"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0F8DE6D-C366-41D1-990E-574796AFB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TotalTime>
  <Pages>21</Pages>
  <Words>3567</Words>
  <Characters>20336</Characters>
  <Application>Microsoft Office Word</Application>
  <DocSecurity>0</DocSecurity>
  <Lines>169</Lines>
  <Paragraphs>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23856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Sami Zreik</dc:creator>
  <cp:keywords/>
  <cp:lastModifiedBy>May Elbaz</cp:lastModifiedBy>
  <cp:revision>2</cp:revision>
  <dcterms:created xsi:type="dcterms:W3CDTF">2020-09-11T08:28:00Z</dcterms:created>
  <dcterms:modified xsi:type="dcterms:W3CDTF">2020-09-11T08:28:00Z</dcterms:modified>
</cp:coreProperties>
</file>